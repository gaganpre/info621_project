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79A62" w14:textId="1A164FFE" w:rsidR="005B5069" w:rsidRPr="005B5069" w:rsidRDefault="005B5069" w:rsidP="005B5069">
      <w:pPr>
        <w:pStyle w:val="Title"/>
        <w:rPr>
          <w:color w:val="000000" w:themeColor="text1"/>
        </w:rPr>
      </w:pPr>
      <w:r w:rsidRPr="005B5069">
        <w:rPr>
          <w:color w:val="000000" w:themeColor="text1"/>
        </w:rPr>
        <w:t>Final Project Report</w:t>
      </w:r>
    </w:p>
    <w:p w14:paraId="0FBA5622" w14:textId="46B4EA26" w:rsidR="005B5069" w:rsidRPr="005B5069" w:rsidRDefault="005B5069" w:rsidP="005B5069">
      <w:pPr>
        <w:rPr>
          <w:color w:val="808080" w:themeColor="background1" w:themeShade="80"/>
        </w:rPr>
      </w:pPr>
      <w:r w:rsidRPr="005B5069">
        <w:rPr>
          <w:b/>
          <w:bCs/>
          <w:color w:val="808080" w:themeColor="background1" w:themeShade="80"/>
        </w:rPr>
        <w:t>Graph-RAG Powered Academic Assistant</w:t>
      </w:r>
    </w:p>
    <w:p w14:paraId="7A871A3C" w14:textId="77777777" w:rsidR="005B5069" w:rsidRPr="005B5069" w:rsidRDefault="00174689" w:rsidP="005B5069">
      <w:r>
        <w:rPr>
          <w:noProof/>
        </w:rPr>
        <w:pict w14:anchorId="69D5BD4F">
          <v:rect id="_x0000_i1036" alt="" style="width:451.3pt;height:.05pt;mso-width-percent:0;mso-height-percent:0;mso-width-percent:0;mso-height-percent:0" o:hralign="center" o:hrstd="t" o:hr="t" fillcolor="#a0a0a0" stroked="f"/>
        </w:pict>
      </w:r>
    </w:p>
    <w:p w14:paraId="2C065F5E" w14:textId="77777777" w:rsidR="005B5069" w:rsidRPr="005B5069" w:rsidRDefault="005B5069" w:rsidP="005B5069">
      <w:pPr>
        <w:pStyle w:val="Heading1"/>
      </w:pPr>
      <w:r w:rsidRPr="005B5069">
        <w:t>1. Introduction</w:t>
      </w:r>
    </w:p>
    <w:p w14:paraId="0B855E76" w14:textId="77777777" w:rsidR="005B5069" w:rsidRPr="005B5069" w:rsidRDefault="005B5069" w:rsidP="005B5069">
      <w:r w:rsidRPr="005B5069">
        <w:t>Navigating academic literature can be overwhelming, especially for students and early researchers who need to comprehend technical papers filled with jargon, mathematical notations, and dense references. Although Large Language Models (LLMs) have shown promise in understanding and answering natural language queries, they often struggle to offer accurate and contextual responses when dealing with interlinked scholarly documents. Retrieval-Augmented Generation (RAG) addresses part of this problem by retrieving relevant documents, but it lacks an understanding of structural inter-document relationships such as citations.</w:t>
      </w:r>
    </w:p>
    <w:p w14:paraId="16858905" w14:textId="77777777" w:rsidR="005B5069" w:rsidRPr="005B5069" w:rsidRDefault="005B5069" w:rsidP="005B5069">
      <w:r w:rsidRPr="005B5069">
        <w:t xml:space="preserve">Our project, Graph-RAG Powered Academic Assistant, bridges this gap by enhancing </w:t>
      </w:r>
      <w:r w:rsidRPr="005B5069">
        <w:rPr>
          <w:b/>
          <w:bCs/>
        </w:rPr>
        <w:t>traditional RAG with citation graph analysis</w:t>
      </w:r>
      <w:r w:rsidRPr="005B5069">
        <w:t>. The assistant can parse research papers, build a citation network, and use it alongside vector-based semantic search to answer user queries. The key differentiator is explainability—our assistant provides traceable reasoning for its responses using citation paths and chunk-level source tagging.</w:t>
      </w:r>
    </w:p>
    <w:p w14:paraId="1BE6487B" w14:textId="77777777" w:rsidR="005B5069" w:rsidRPr="005B5069" w:rsidRDefault="00174689" w:rsidP="005B5069">
      <w:r>
        <w:rPr>
          <w:noProof/>
        </w:rPr>
        <w:pict w14:anchorId="47CC7676">
          <v:rect id="_x0000_i1035" alt="" style="width:451.3pt;height:.05pt;mso-width-percent:0;mso-height-percent:0;mso-width-percent:0;mso-height-percent:0" o:hralign="center" o:hrstd="t" o:hr="t" fillcolor="#a0a0a0" stroked="f"/>
        </w:pict>
      </w:r>
    </w:p>
    <w:p w14:paraId="6C774AFB" w14:textId="77777777" w:rsidR="005B5069" w:rsidRPr="005B5069" w:rsidRDefault="005B5069" w:rsidP="005B5069">
      <w:pPr>
        <w:pStyle w:val="Heading1"/>
      </w:pPr>
      <w:r w:rsidRPr="005B5069">
        <w:t>2. Problem Statement and Significance</w:t>
      </w:r>
    </w:p>
    <w:p w14:paraId="37847725" w14:textId="306805BD" w:rsidR="005B5069" w:rsidRPr="005B5069" w:rsidRDefault="005B5069" w:rsidP="005B5069">
      <w:r w:rsidRPr="005B5069">
        <w:t>Academic researchers frequently encounter difficulty when trying to trace the lineage of ideas in a scholarly paper. Simple keyword search or semantic vector retrieval systems often overlook the critical academic structure of citations and referenced work. Existing RAG implementations fail to make their reasoning paths visible</w:t>
      </w:r>
      <w:r w:rsidR="00E82DEA">
        <w:t>/</w:t>
      </w:r>
      <w:r w:rsidRPr="005B5069">
        <w:t>auditable to the end-user.</w:t>
      </w:r>
    </w:p>
    <w:p w14:paraId="6FDB98EF" w14:textId="77777777" w:rsidR="005B5069" w:rsidRPr="005B5069" w:rsidRDefault="005B5069" w:rsidP="005B5069">
      <w:r w:rsidRPr="005B5069">
        <w:rPr>
          <w:b/>
          <w:bCs/>
          <w:i/>
          <w:iCs/>
        </w:rPr>
        <w:t>Significance</w:t>
      </w:r>
      <w:r w:rsidRPr="005B5069">
        <w:rPr>
          <w:i/>
          <w:iCs/>
        </w:rPr>
        <w:t>:</w:t>
      </w:r>
      <w:r w:rsidRPr="005B5069">
        <w:t xml:space="preserve"> Making AI assistants explainable is not just a technical enhancement but a trust-building requirement in academic and professional settings. Our assistant improves user trust and comprehension by:</w:t>
      </w:r>
    </w:p>
    <w:p w14:paraId="56870880" w14:textId="77777777" w:rsidR="005B5069" w:rsidRPr="005B5069" w:rsidRDefault="005B5069" w:rsidP="005B5069">
      <w:pPr>
        <w:numPr>
          <w:ilvl w:val="0"/>
          <w:numId w:val="1"/>
        </w:numPr>
      </w:pPr>
      <w:r w:rsidRPr="005B5069">
        <w:t>Linking concepts through citation graphs</w:t>
      </w:r>
    </w:p>
    <w:p w14:paraId="155E041F" w14:textId="77777777" w:rsidR="005B5069" w:rsidRPr="005B5069" w:rsidRDefault="005B5069" w:rsidP="005B5069">
      <w:pPr>
        <w:numPr>
          <w:ilvl w:val="0"/>
          <w:numId w:val="1"/>
        </w:numPr>
      </w:pPr>
      <w:r w:rsidRPr="005B5069">
        <w:t>Providing visible paths for answers</w:t>
      </w:r>
    </w:p>
    <w:p w14:paraId="52D0E922" w14:textId="77777777" w:rsidR="005B5069" w:rsidRPr="005B5069" w:rsidRDefault="005B5069" w:rsidP="005B5069">
      <w:pPr>
        <w:numPr>
          <w:ilvl w:val="0"/>
          <w:numId w:val="1"/>
        </w:numPr>
      </w:pPr>
      <w:r w:rsidRPr="005B5069">
        <w:t>Reducing hallucinated or ungrounded answers</w:t>
      </w:r>
    </w:p>
    <w:p w14:paraId="338CAF52" w14:textId="77777777" w:rsidR="005B5069" w:rsidRPr="005B5069" w:rsidRDefault="005B5069" w:rsidP="005B5069">
      <w:r w:rsidRPr="005B5069">
        <w:lastRenderedPageBreak/>
        <w:t>This project empowers researchers, students, and educators to interact with academic literature in a guided and informed manner.</w:t>
      </w:r>
    </w:p>
    <w:p w14:paraId="372E9AD5" w14:textId="77777777" w:rsidR="005B5069" w:rsidRPr="005B5069" w:rsidRDefault="00174689" w:rsidP="005B5069">
      <w:r>
        <w:rPr>
          <w:noProof/>
        </w:rPr>
        <w:pict w14:anchorId="09E962E3">
          <v:rect id="_x0000_i1034" alt="" style="width:451.3pt;height:.05pt;mso-width-percent:0;mso-height-percent:0;mso-width-percent:0;mso-height-percent:0" o:hralign="center" o:hrstd="t" o:hr="t" fillcolor="#a0a0a0" stroked="f"/>
        </w:pict>
      </w:r>
    </w:p>
    <w:p w14:paraId="11F6A025" w14:textId="77777777" w:rsidR="005B5069" w:rsidRPr="005B5069" w:rsidRDefault="005B5069" w:rsidP="005B5069">
      <w:pPr>
        <w:pStyle w:val="Heading1"/>
      </w:pPr>
      <w:r w:rsidRPr="005B5069">
        <w:t>3. Architecture Overview</w:t>
      </w:r>
    </w:p>
    <w:p w14:paraId="3D728844" w14:textId="77777777" w:rsidR="005B5069" w:rsidRDefault="005B5069" w:rsidP="005B5069">
      <w:pPr>
        <w:rPr>
          <w:b/>
          <w:bCs/>
        </w:rPr>
      </w:pPr>
    </w:p>
    <w:p w14:paraId="3D6A58D9" w14:textId="3C3C3537" w:rsidR="005B5069" w:rsidRDefault="005B5069" w:rsidP="005E2B09">
      <w:pPr>
        <w:ind w:left="2160" w:firstLine="720"/>
      </w:pPr>
      <w:r w:rsidRPr="005B5069">
        <w:rPr>
          <w:b/>
          <w:bCs/>
        </w:rPr>
        <w:t>System Architecture Diagram:</w:t>
      </w:r>
    </w:p>
    <w:p w14:paraId="5068EC63" w14:textId="36278AB7" w:rsidR="005B5069" w:rsidRDefault="005B5069">
      <w:pPr>
        <w:jc w:val="center"/>
        <w:rPr>
          <w:i/>
          <w:iCs/>
          <w:lang w:bidi="th-TH"/>
        </w:rPr>
        <w:pPrChange w:id="0" w:author="Thaewa Tansarn" w:date="2025-05-11T13:39:00Z" w16du:dateUtc="2025-05-11T20:39:00Z">
          <w:pPr/>
        </w:pPrChange>
      </w:pPr>
      <w:del w:id="1" w:author="Thaewa Tansarn" w:date="2025-05-11T13:39:00Z" w16du:dateUtc="2025-05-11T20:39:00Z">
        <w:r w:rsidDel="00522F9B">
          <w:rPr>
            <w:noProof/>
          </w:rPr>
          <w:drawing>
            <wp:inline distT="0" distB="0" distL="0" distR="0" wp14:anchorId="2BB321B5" wp14:editId="09813CF1">
              <wp:extent cx="3691259" cy="3691259"/>
              <wp:effectExtent l="19050" t="19050" r="23495" b="23495"/>
              <wp:docPr id="416109429"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enerated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97979" cy="3697979"/>
                      </a:xfrm>
                      <a:prstGeom prst="rect">
                        <a:avLst/>
                      </a:prstGeom>
                      <a:noFill/>
                      <a:ln>
                        <a:solidFill>
                          <a:schemeClr val="tx1"/>
                        </a:solidFill>
                      </a:ln>
                    </pic:spPr>
                  </pic:pic>
                </a:graphicData>
              </a:graphic>
            </wp:inline>
          </w:drawing>
        </w:r>
      </w:del>
      <w:ins w:id="2" w:author="Thaewa Tansarn" w:date="2025-05-11T13:39:00Z" w16du:dateUtc="2025-05-11T20:39:00Z">
        <w:r w:rsidR="00522F9B" w:rsidRPr="00522F9B">
          <w:rPr>
            <w:i/>
            <w:iCs/>
            <w:noProof/>
          </w:rPr>
          <w:drawing>
            <wp:inline distT="0" distB="0" distL="0" distR="0" wp14:anchorId="4D956319" wp14:editId="2C9FADF5">
              <wp:extent cx="3521122" cy="3269613"/>
              <wp:effectExtent l="19050" t="19050" r="22225" b="26670"/>
              <wp:docPr id="81561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7550" name=""/>
                      <pic:cNvPicPr/>
                    </pic:nvPicPr>
                    <pic:blipFill>
                      <a:blip r:embed="rId6"/>
                      <a:stretch>
                        <a:fillRect/>
                      </a:stretch>
                    </pic:blipFill>
                    <pic:spPr>
                      <a:xfrm>
                        <a:off x="0" y="0"/>
                        <a:ext cx="3531900" cy="3279621"/>
                      </a:xfrm>
                      <a:prstGeom prst="rect">
                        <a:avLst/>
                      </a:prstGeom>
                      <a:ln>
                        <a:solidFill>
                          <a:schemeClr val="tx1"/>
                        </a:solidFill>
                      </a:ln>
                    </pic:spPr>
                  </pic:pic>
                </a:graphicData>
              </a:graphic>
            </wp:inline>
          </w:drawing>
        </w:r>
      </w:ins>
    </w:p>
    <w:p w14:paraId="5BFB4967" w14:textId="1B5B3542" w:rsidR="00D47BB3" w:rsidRPr="005B5069" w:rsidDel="00226CC2" w:rsidRDefault="00D47BB3">
      <w:pPr>
        <w:jc w:val="center"/>
        <w:rPr>
          <w:del w:id="3" w:author="Thaewa Tansarn" w:date="2025-05-11T12:02:00Z" w16du:dateUtc="2025-05-11T19:02:00Z"/>
          <w:i/>
          <w:iCs/>
        </w:rPr>
        <w:pPrChange w:id="4" w:author="Thaewa Tansarn" w:date="2025-05-11T13:39:00Z" w16du:dateUtc="2025-05-11T20:39:00Z">
          <w:pPr/>
        </w:pPrChange>
      </w:pPr>
    </w:p>
    <w:p w14:paraId="4E4A4767" w14:textId="3932BE0A" w:rsidR="00D60ADC" w:rsidRPr="00226CC2" w:rsidRDefault="00226CC2">
      <w:pPr>
        <w:jc w:val="center"/>
        <w:rPr>
          <w:ins w:id="5" w:author="Thaewa Tansarn" w:date="2025-05-11T11:59:00Z"/>
          <w:b/>
          <w:bCs/>
          <w:lang w:bidi="th-TH"/>
          <w:rPrChange w:id="6" w:author="Thaewa Tansarn" w:date="2025-05-11T12:01:00Z" w16du:dateUtc="2025-05-11T19:01:00Z">
            <w:rPr>
              <w:ins w:id="7" w:author="Thaewa Tansarn" w:date="2025-05-11T11:59:00Z"/>
              <w:lang w:bidi="th-TH"/>
            </w:rPr>
          </w:rPrChange>
        </w:rPr>
        <w:pPrChange w:id="8" w:author="Thaewa Tansarn" w:date="2025-05-11T13:39:00Z" w16du:dateUtc="2025-05-11T20:39:00Z">
          <w:pPr/>
        </w:pPrChange>
      </w:pPr>
      <w:ins w:id="9" w:author="Thaewa Tansarn" w:date="2025-05-11T12:01:00Z" w16du:dateUtc="2025-05-11T19:01:00Z">
        <w:r w:rsidRPr="00226CC2">
          <w:rPr>
            <w:b/>
            <w:bCs/>
            <w:i/>
            <w:iCs/>
            <w:lang w:bidi="th-TH"/>
            <w:rPrChange w:id="10" w:author="Thaewa Tansarn" w:date="2025-05-11T12:01:00Z" w16du:dateUtc="2025-05-11T19:01:00Z">
              <w:rPr>
                <w:i/>
                <w:iCs/>
                <w:lang w:bidi="th-TH"/>
              </w:rPr>
            </w:rPrChange>
          </w:rPr>
          <w:t xml:space="preserve">Fig. 1 </w:t>
        </w:r>
      </w:ins>
      <w:ins w:id="11" w:author="Thaewa Tansarn" w:date="2025-05-11T11:59:00Z">
        <w:r w:rsidR="00D60ADC" w:rsidRPr="00226CC2">
          <w:rPr>
            <w:b/>
            <w:bCs/>
            <w:i/>
            <w:iCs/>
            <w:lang w:bidi="th-TH"/>
            <w:rPrChange w:id="12" w:author="Thaewa Tansarn" w:date="2025-05-11T12:01:00Z" w16du:dateUtc="2025-05-11T19:01:00Z">
              <w:rPr>
                <w:i/>
                <w:iCs/>
                <w:lang w:bidi="th-TH"/>
              </w:rPr>
            </w:rPrChange>
          </w:rPr>
          <w:t>System Architecture of the Graph-RAG Powered Academic Assistant</w:t>
        </w:r>
      </w:ins>
    </w:p>
    <w:p w14:paraId="2B4C631C" w14:textId="77777777" w:rsidR="00226CC2" w:rsidRDefault="00226CC2" w:rsidP="00226CC2">
      <w:pPr>
        <w:jc w:val="both"/>
        <w:rPr>
          <w:ins w:id="13" w:author="Thaewa Tansarn" w:date="2025-05-11T12:04:00Z" w16du:dateUtc="2025-05-11T19:04:00Z"/>
          <w:lang w:bidi="th-TH"/>
        </w:rPr>
      </w:pPr>
    </w:p>
    <w:p w14:paraId="54A2F1CC" w14:textId="522BCD6D" w:rsidR="00226CC2" w:rsidRDefault="00226CC2" w:rsidP="00226CC2">
      <w:pPr>
        <w:jc w:val="both"/>
        <w:rPr>
          <w:ins w:id="14" w:author="Thaewa Tansarn" w:date="2025-05-11T12:07:00Z" w16du:dateUtc="2025-05-11T19:07:00Z"/>
          <w:lang w:bidi="th-TH"/>
        </w:rPr>
      </w:pPr>
      <w:ins w:id="15" w:author="Thaewa Tansarn" w:date="2025-05-11T12:07:00Z">
        <w:r w:rsidRPr="00226CC2">
          <w:rPr>
            <w:lang w:bidi="th-TH"/>
          </w:rPr>
          <w:t>Figure 1 illustrates the architecture of the Graph-RAG system. PDF documents are parsed into semantic chunks and embedded into a vector database. When a user submits a query, the system performs dual retrieval using both semantic search from the vector database and citation-based traversal of the citation graph. The Graph-RAG Engine combines the retrieved contexts and employs an LLM to generate an answer with traceable sources and citation trails. This approach improves both semantic relevance and academic explainability.</w:t>
        </w:r>
      </w:ins>
    </w:p>
    <w:p w14:paraId="4C8AC27C" w14:textId="77777777" w:rsidR="00226CC2" w:rsidRDefault="00226CC2">
      <w:pPr>
        <w:jc w:val="both"/>
        <w:rPr>
          <w:ins w:id="16" w:author="Thaewa Tansarn" w:date="2025-05-11T12:06:00Z" w16du:dateUtc="2025-05-11T19:06:00Z"/>
          <w:lang w:bidi="th-TH"/>
        </w:rPr>
        <w:pPrChange w:id="17" w:author="Thaewa Tansarn" w:date="2025-05-11T12:07:00Z" w16du:dateUtc="2025-05-11T19:07:00Z">
          <w:pPr/>
        </w:pPrChange>
      </w:pPr>
    </w:p>
    <w:p w14:paraId="60AB66AA" w14:textId="663D318E" w:rsidR="005B5069" w:rsidRDefault="005B5069" w:rsidP="005B5069">
      <w:r w:rsidRPr="005B5069">
        <w:t>The system architecture comprises the following core components:</w:t>
      </w:r>
    </w:p>
    <w:p w14:paraId="388FBF36" w14:textId="0EEC5CE8" w:rsidR="005B5069" w:rsidRDefault="00E82DEA">
      <w:pPr>
        <w:jc w:val="center"/>
        <w:rPr>
          <w:ins w:id="18" w:author="Thaewa Tansarn" w:date="2025-05-11T12:10:00Z" w16du:dateUtc="2025-05-11T19:10:00Z"/>
          <w:lang w:bidi="th-TH"/>
        </w:rPr>
        <w:pPrChange w:id="19" w:author="Thaewa Tansarn" w:date="2025-05-11T14:53:00Z" w16du:dateUtc="2025-05-11T21:53:00Z">
          <w:pPr/>
        </w:pPrChange>
      </w:pPr>
      <w:del w:id="20" w:author="Thaewa Tansarn" w:date="2025-05-11T14:53:00Z" w16du:dateUtc="2025-05-11T21:53:00Z">
        <w:r w:rsidRPr="00E82DEA" w:rsidDel="00585EEE">
          <w:rPr>
            <w:noProof/>
          </w:rPr>
          <w:lastRenderedPageBreak/>
          <w:drawing>
            <wp:inline distT="0" distB="0" distL="0" distR="0" wp14:anchorId="5CD94756" wp14:editId="4B0D70E2">
              <wp:extent cx="2095608" cy="4159464"/>
              <wp:effectExtent l="0" t="0" r="0" b="0"/>
              <wp:docPr id="1147887021"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7021" name="Picture 1" descr="A diagram of a layer&#10;&#10;AI-generated content may be incorrect."/>
                      <pic:cNvPicPr/>
                    </pic:nvPicPr>
                    <pic:blipFill>
                      <a:blip r:embed="rId7"/>
                      <a:stretch>
                        <a:fillRect/>
                      </a:stretch>
                    </pic:blipFill>
                    <pic:spPr>
                      <a:xfrm>
                        <a:off x="0" y="0"/>
                        <a:ext cx="2095608" cy="4159464"/>
                      </a:xfrm>
                      <a:prstGeom prst="rect">
                        <a:avLst/>
                      </a:prstGeom>
                    </pic:spPr>
                  </pic:pic>
                </a:graphicData>
              </a:graphic>
            </wp:inline>
          </w:drawing>
        </w:r>
      </w:del>
      <w:ins w:id="21" w:author="Thaewa Tansarn" w:date="2025-05-11T14:53:00Z" w16du:dateUtc="2025-05-11T21:53:00Z">
        <w:r w:rsidR="00585EEE" w:rsidRPr="00585EEE">
          <w:rPr>
            <w:noProof/>
          </w:rPr>
          <w:drawing>
            <wp:inline distT="0" distB="0" distL="0" distR="0" wp14:anchorId="72B201C7" wp14:editId="597F183B">
              <wp:extent cx="1632873" cy="3753016"/>
              <wp:effectExtent l="0" t="0" r="5715" b="0"/>
              <wp:docPr id="98789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94559" name=""/>
                      <pic:cNvPicPr/>
                    </pic:nvPicPr>
                    <pic:blipFill>
                      <a:blip r:embed="rId8"/>
                      <a:stretch>
                        <a:fillRect/>
                      </a:stretch>
                    </pic:blipFill>
                    <pic:spPr>
                      <a:xfrm>
                        <a:off x="0" y="0"/>
                        <a:ext cx="1636835" cy="3762122"/>
                      </a:xfrm>
                      <a:prstGeom prst="rect">
                        <a:avLst/>
                      </a:prstGeom>
                    </pic:spPr>
                  </pic:pic>
                </a:graphicData>
              </a:graphic>
            </wp:inline>
          </w:drawing>
        </w:r>
      </w:ins>
    </w:p>
    <w:p w14:paraId="1C04B4BA" w14:textId="458072CD" w:rsidR="009359F6" w:rsidRDefault="009359F6">
      <w:pPr>
        <w:jc w:val="center"/>
        <w:rPr>
          <w:ins w:id="22" w:author="Thaewa Tansarn" w:date="2025-05-11T12:12:00Z" w16du:dateUtc="2025-05-11T19:12:00Z"/>
          <w:b/>
          <w:bCs/>
          <w:i/>
          <w:iCs/>
          <w:lang w:bidi="th-TH"/>
        </w:rPr>
        <w:pPrChange w:id="23" w:author="Thaewa Tansarn" w:date="2025-05-11T14:54:00Z" w16du:dateUtc="2025-05-11T21:54:00Z">
          <w:pPr/>
        </w:pPrChange>
      </w:pPr>
      <w:ins w:id="24" w:author="Thaewa Tansarn" w:date="2025-05-11T12:10:00Z">
        <w:r w:rsidRPr="009359F6">
          <w:rPr>
            <w:b/>
            <w:bCs/>
            <w:i/>
            <w:iCs/>
            <w:lang w:bidi="th-TH"/>
            <w:rPrChange w:id="25" w:author="Thaewa Tansarn" w:date="2025-05-11T12:10:00Z" w16du:dateUtc="2025-05-11T19:10:00Z">
              <w:rPr>
                <w:b/>
                <w:bCs/>
                <w:lang w:bidi="th-TH"/>
              </w:rPr>
            </w:rPrChange>
          </w:rPr>
          <w:t>Fig. 2 Layered Architecture of the Graph-RAG Powered Academic Assistant</w:t>
        </w:r>
      </w:ins>
    </w:p>
    <w:p w14:paraId="265DBA46" w14:textId="77777777" w:rsidR="009B7DD4" w:rsidRPr="009359F6" w:rsidRDefault="009B7DD4">
      <w:pPr>
        <w:jc w:val="both"/>
        <w:rPr>
          <w:ins w:id="26" w:author="Thaewa Tansarn" w:date="2025-05-11T12:10:00Z"/>
          <w:b/>
          <w:bCs/>
          <w:i/>
          <w:iCs/>
          <w:lang w:bidi="th-TH"/>
          <w:rPrChange w:id="27" w:author="Thaewa Tansarn" w:date="2025-05-11T12:10:00Z" w16du:dateUtc="2025-05-11T19:10:00Z">
            <w:rPr>
              <w:ins w:id="28" w:author="Thaewa Tansarn" w:date="2025-05-11T12:10:00Z"/>
              <w:lang w:bidi="th-TH"/>
            </w:rPr>
          </w:rPrChange>
        </w:rPr>
        <w:pPrChange w:id="29" w:author="Thaewa Tansarn" w:date="2025-05-11T12:12:00Z" w16du:dateUtc="2025-05-11T19:12:00Z">
          <w:pPr/>
        </w:pPrChange>
      </w:pPr>
    </w:p>
    <w:p w14:paraId="145DB253" w14:textId="3AEE2E9D" w:rsidR="009359F6" w:rsidRPr="009359F6" w:rsidRDefault="009359F6">
      <w:pPr>
        <w:jc w:val="both"/>
        <w:rPr>
          <w:lang w:bidi="th-TH"/>
        </w:rPr>
        <w:pPrChange w:id="30" w:author="Thaewa Tansarn" w:date="2025-05-11T12:12:00Z" w16du:dateUtc="2025-05-11T19:12:00Z">
          <w:pPr/>
        </w:pPrChange>
      </w:pPr>
      <w:ins w:id="31" w:author="Thaewa Tansarn" w:date="2025-05-11T12:10:00Z">
        <w:r w:rsidRPr="009359F6">
          <w:rPr>
            <w:lang w:bidi="th-TH"/>
          </w:rPr>
          <w:t>This diagram presents the system’s architecture organized into five functional layers, each corresponding to the detailed components described in the following sections: Data, Retrieval, Reasoning, Explainability &amp; Tracing, and Interface.</w:t>
        </w:r>
      </w:ins>
    </w:p>
    <w:p w14:paraId="1A7A113F" w14:textId="77777777" w:rsidR="005B5069" w:rsidRPr="005B5069" w:rsidRDefault="005B5069" w:rsidP="005B5069">
      <w:pPr>
        <w:numPr>
          <w:ilvl w:val="0"/>
          <w:numId w:val="2"/>
        </w:numPr>
      </w:pPr>
      <w:r w:rsidRPr="005B5069">
        <w:rPr>
          <w:b/>
          <w:bCs/>
        </w:rPr>
        <w:t>Data Layer</w:t>
      </w:r>
    </w:p>
    <w:p w14:paraId="57F44DC4" w14:textId="77777777" w:rsidR="005B5069" w:rsidRPr="005B5069" w:rsidRDefault="005B5069" w:rsidP="005B5069">
      <w:pPr>
        <w:numPr>
          <w:ilvl w:val="1"/>
          <w:numId w:val="2"/>
        </w:numPr>
      </w:pPr>
      <w:r w:rsidRPr="005B5069">
        <w:t>PDF Parser (</w:t>
      </w:r>
      <w:proofErr w:type="spellStart"/>
      <w:r w:rsidRPr="005B5069">
        <w:t>PyMuPDF</w:t>
      </w:r>
      <w:proofErr w:type="spellEnd"/>
      <w:r w:rsidRPr="005B5069">
        <w:t xml:space="preserve">, </w:t>
      </w:r>
      <w:proofErr w:type="spellStart"/>
      <w:r w:rsidRPr="005B5069">
        <w:t>Docling</w:t>
      </w:r>
      <w:proofErr w:type="spellEnd"/>
      <w:r w:rsidRPr="005B5069">
        <w:t>)</w:t>
      </w:r>
    </w:p>
    <w:p w14:paraId="525834AA" w14:textId="77777777" w:rsidR="005B5069" w:rsidRPr="005B5069" w:rsidRDefault="005B5069" w:rsidP="005B5069">
      <w:pPr>
        <w:numPr>
          <w:ilvl w:val="1"/>
          <w:numId w:val="2"/>
        </w:numPr>
      </w:pPr>
      <w:r w:rsidRPr="005B5069">
        <w:t>Citation Graph Builder (</w:t>
      </w:r>
      <w:proofErr w:type="spellStart"/>
      <w:r w:rsidRPr="005B5069">
        <w:t>OpenAlex</w:t>
      </w:r>
      <w:proofErr w:type="spellEnd"/>
      <w:r w:rsidRPr="005B5069">
        <w:t xml:space="preserve"> + </w:t>
      </w:r>
      <w:proofErr w:type="spellStart"/>
      <w:r w:rsidRPr="005B5069">
        <w:t>NetworkX</w:t>
      </w:r>
      <w:proofErr w:type="spellEnd"/>
      <w:r w:rsidRPr="005B5069">
        <w:t>)</w:t>
      </w:r>
    </w:p>
    <w:p w14:paraId="1CE93D25" w14:textId="77777777" w:rsidR="005B5069" w:rsidRPr="005B5069" w:rsidRDefault="005B5069" w:rsidP="005B5069">
      <w:pPr>
        <w:numPr>
          <w:ilvl w:val="1"/>
          <w:numId w:val="2"/>
        </w:numPr>
      </w:pPr>
      <w:proofErr w:type="spellStart"/>
      <w:r w:rsidRPr="005B5069">
        <w:t>ChromaDB</w:t>
      </w:r>
      <w:proofErr w:type="spellEnd"/>
      <w:r w:rsidRPr="005B5069">
        <w:t xml:space="preserve"> Vector Store for semantic embeddings</w:t>
      </w:r>
    </w:p>
    <w:p w14:paraId="3ADB70AF" w14:textId="77777777" w:rsidR="005B5069" w:rsidRPr="005B5069" w:rsidRDefault="005B5069" w:rsidP="005B5069">
      <w:pPr>
        <w:numPr>
          <w:ilvl w:val="0"/>
          <w:numId w:val="2"/>
        </w:numPr>
      </w:pPr>
      <w:r w:rsidRPr="005B5069">
        <w:rPr>
          <w:b/>
          <w:bCs/>
        </w:rPr>
        <w:t>Retrieval Layer</w:t>
      </w:r>
    </w:p>
    <w:p w14:paraId="0F7EC4EA" w14:textId="77777777" w:rsidR="005B5069" w:rsidRPr="005B5069" w:rsidRDefault="005B5069" w:rsidP="005B5069">
      <w:pPr>
        <w:numPr>
          <w:ilvl w:val="1"/>
          <w:numId w:val="2"/>
        </w:numPr>
      </w:pPr>
      <w:r w:rsidRPr="005B5069">
        <w:t>Dual Retrieval (Semantic Vector Search + Citation Graph Traversal)</w:t>
      </w:r>
    </w:p>
    <w:p w14:paraId="0D550899" w14:textId="77777777" w:rsidR="005B5069" w:rsidRPr="005B5069" w:rsidRDefault="005B5069" w:rsidP="005B5069">
      <w:pPr>
        <w:numPr>
          <w:ilvl w:val="1"/>
          <w:numId w:val="2"/>
        </w:numPr>
      </w:pPr>
      <w:r w:rsidRPr="005B5069">
        <w:t>Fusion Logic (weighted scoring system)</w:t>
      </w:r>
    </w:p>
    <w:p w14:paraId="123782EB" w14:textId="77777777" w:rsidR="005B5069" w:rsidRPr="005B5069" w:rsidRDefault="005B5069" w:rsidP="005B5069">
      <w:pPr>
        <w:numPr>
          <w:ilvl w:val="0"/>
          <w:numId w:val="2"/>
        </w:numPr>
      </w:pPr>
      <w:r w:rsidRPr="005B5069">
        <w:rPr>
          <w:b/>
          <w:bCs/>
        </w:rPr>
        <w:t>Reasoning Layer</w:t>
      </w:r>
    </w:p>
    <w:p w14:paraId="76A620B9" w14:textId="77777777" w:rsidR="005B5069" w:rsidRPr="005B5069" w:rsidRDefault="005B5069" w:rsidP="005B5069">
      <w:pPr>
        <w:numPr>
          <w:ilvl w:val="1"/>
          <w:numId w:val="2"/>
        </w:numPr>
      </w:pPr>
      <w:proofErr w:type="spellStart"/>
      <w:r w:rsidRPr="005B5069">
        <w:t>ChatOllama</w:t>
      </w:r>
      <w:proofErr w:type="spellEnd"/>
      <w:r w:rsidRPr="005B5069">
        <w:t xml:space="preserve"> (</w:t>
      </w:r>
      <w:proofErr w:type="spellStart"/>
      <w:r w:rsidRPr="005B5069">
        <w:t>LLaMA</w:t>
      </w:r>
      <w:proofErr w:type="spellEnd"/>
      <w:r w:rsidRPr="005B5069">
        <w:t xml:space="preserve"> 3.2B via </w:t>
      </w:r>
      <w:proofErr w:type="spellStart"/>
      <w:r w:rsidRPr="005B5069">
        <w:t>Ollama</w:t>
      </w:r>
      <w:proofErr w:type="spellEnd"/>
      <w:r w:rsidRPr="005B5069">
        <w:t xml:space="preserve"> runtime)</w:t>
      </w:r>
    </w:p>
    <w:p w14:paraId="5E42519E" w14:textId="77777777" w:rsidR="005B5069" w:rsidRPr="005B5069" w:rsidRDefault="005B5069" w:rsidP="005B5069">
      <w:pPr>
        <w:numPr>
          <w:ilvl w:val="1"/>
          <w:numId w:val="2"/>
        </w:numPr>
      </w:pPr>
      <w:r w:rsidRPr="005B5069">
        <w:lastRenderedPageBreak/>
        <w:t>Prompt Template with Context Injection</w:t>
      </w:r>
    </w:p>
    <w:p w14:paraId="3141F058" w14:textId="77777777" w:rsidR="005B5069" w:rsidRPr="005B5069" w:rsidRDefault="005B5069" w:rsidP="005B5069">
      <w:pPr>
        <w:numPr>
          <w:ilvl w:val="0"/>
          <w:numId w:val="2"/>
        </w:numPr>
      </w:pPr>
      <w:r w:rsidRPr="005B5069">
        <w:rPr>
          <w:b/>
          <w:bCs/>
        </w:rPr>
        <w:t>Explainability &amp; Tracing Layer</w:t>
      </w:r>
    </w:p>
    <w:p w14:paraId="49AE208F" w14:textId="77777777" w:rsidR="005B5069" w:rsidRPr="005B5069" w:rsidRDefault="005B5069" w:rsidP="005B5069">
      <w:pPr>
        <w:numPr>
          <w:ilvl w:val="1"/>
          <w:numId w:val="2"/>
        </w:numPr>
      </w:pPr>
      <w:r w:rsidRPr="005B5069">
        <w:t>Source mapping of chunks</w:t>
      </w:r>
    </w:p>
    <w:p w14:paraId="3823D774" w14:textId="77777777" w:rsidR="005B5069" w:rsidRPr="005B5069" w:rsidRDefault="005B5069" w:rsidP="005B5069">
      <w:pPr>
        <w:numPr>
          <w:ilvl w:val="1"/>
          <w:numId w:val="2"/>
        </w:numPr>
      </w:pPr>
      <w:r w:rsidRPr="005B5069">
        <w:t>Citation trail computation</w:t>
      </w:r>
    </w:p>
    <w:p w14:paraId="520D5E3F" w14:textId="77777777" w:rsidR="005B5069" w:rsidRPr="005B5069" w:rsidRDefault="005B5069" w:rsidP="005B5069">
      <w:pPr>
        <w:numPr>
          <w:ilvl w:val="1"/>
          <w:numId w:val="2"/>
        </w:numPr>
      </w:pPr>
      <w:r w:rsidRPr="005B5069">
        <w:t>Phoenix tracing for LLM workflows</w:t>
      </w:r>
    </w:p>
    <w:p w14:paraId="65E5804F" w14:textId="77777777" w:rsidR="005B5069" w:rsidRPr="005B5069" w:rsidRDefault="005B5069" w:rsidP="005B5069">
      <w:pPr>
        <w:numPr>
          <w:ilvl w:val="0"/>
          <w:numId w:val="2"/>
        </w:numPr>
      </w:pPr>
      <w:r w:rsidRPr="005B5069">
        <w:rPr>
          <w:b/>
          <w:bCs/>
        </w:rPr>
        <w:t>Interface Layer</w:t>
      </w:r>
    </w:p>
    <w:p w14:paraId="30784658" w14:textId="77777777" w:rsidR="005B5069" w:rsidRPr="005B5069" w:rsidRDefault="005B5069" w:rsidP="005B5069">
      <w:pPr>
        <w:numPr>
          <w:ilvl w:val="1"/>
          <w:numId w:val="2"/>
        </w:numPr>
      </w:pPr>
      <w:r w:rsidRPr="005B5069">
        <w:t>Streamlit-based simple web UI</w:t>
      </w:r>
    </w:p>
    <w:p w14:paraId="112F6A2D" w14:textId="77777777" w:rsidR="005B5069" w:rsidRPr="005B5069" w:rsidRDefault="005B5069" w:rsidP="005B5069">
      <w:pPr>
        <w:numPr>
          <w:ilvl w:val="1"/>
          <w:numId w:val="2"/>
        </w:numPr>
      </w:pPr>
      <w:r w:rsidRPr="005B5069">
        <w:t>Inputs: Questions + PDF Upload</w:t>
      </w:r>
    </w:p>
    <w:p w14:paraId="6308E968" w14:textId="77777777" w:rsidR="005B5069" w:rsidRPr="005B5069" w:rsidRDefault="005B5069" w:rsidP="005B5069">
      <w:pPr>
        <w:numPr>
          <w:ilvl w:val="1"/>
          <w:numId w:val="2"/>
        </w:numPr>
      </w:pPr>
      <w:r w:rsidRPr="005B5069">
        <w:t>Outputs: Answers + Citations + Graph View</w:t>
      </w:r>
    </w:p>
    <w:p w14:paraId="67EF294C" w14:textId="77777777" w:rsidR="005B5069" w:rsidRPr="005B5069" w:rsidRDefault="00174689" w:rsidP="005B5069">
      <w:r>
        <w:rPr>
          <w:noProof/>
        </w:rPr>
        <w:pict w14:anchorId="59836605">
          <v:rect id="_x0000_i1033" alt="" style="width:451.3pt;height:.05pt;mso-width-percent:0;mso-height-percent:0;mso-width-percent:0;mso-height-percent:0" o:hralign="center" o:hrstd="t" o:hr="t" fillcolor="#a0a0a0" stroked="f"/>
        </w:pict>
      </w:r>
    </w:p>
    <w:p w14:paraId="5D1045BD" w14:textId="77777777" w:rsidR="005B5069" w:rsidRPr="005B5069" w:rsidRDefault="005B5069" w:rsidP="00D47BB3">
      <w:pPr>
        <w:pStyle w:val="Heading1"/>
      </w:pPr>
      <w:r w:rsidRPr="005B5069">
        <w:t>4. Methodology &amp; Data Flow</w:t>
      </w:r>
    </w:p>
    <w:p w14:paraId="54504A89" w14:textId="6ECDC23A" w:rsidR="005B5069" w:rsidRDefault="005B5069">
      <w:pPr>
        <w:jc w:val="center"/>
        <w:rPr>
          <w:i/>
          <w:iCs/>
        </w:rPr>
        <w:pPrChange w:id="32" w:author="Thaewa Tansarn" w:date="2025-05-11T15:42:00Z" w16du:dateUtc="2025-05-11T22:42:00Z">
          <w:pPr/>
        </w:pPrChange>
      </w:pPr>
      <w:r w:rsidRPr="005B5069">
        <w:rPr>
          <w:b/>
          <w:bCs/>
        </w:rPr>
        <w:t>Flow Diagram</w:t>
      </w:r>
    </w:p>
    <w:p w14:paraId="612C4E69" w14:textId="51CAE8DA" w:rsidR="005B5069" w:rsidRDefault="005B5069" w:rsidP="00106D0D">
      <w:pPr>
        <w:jc w:val="center"/>
        <w:rPr>
          <w:ins w:id="33" w:author="Thaewa Tansarn" w:date="2025-05-11T15:46:00Z" w16du:dateUtc="2025-05-11T22:46:00Z"/>
          <w:lang w:bidi="th-TH"/>
        </w:rPr>
      </w:pPr>
      <w:del w:id="34" w:author="Thaewa Tansarn" w:date="2025-05-11T15:40:00Z" w16du:dateUtc="2025-05-11T22:40:00Z">
        <w:r w:rsidDel="009F24F2">
          <w:rPr>
            <w:noProof/>
          </w:rPr>
          <w:drawing>
            <wp:inline distT="0" distB="0" distL="0" distR="0" wp14:anchorId="52D33990" wp14:editId="7610C984">
              <wp:extent cx="2200939" cy="3301408"/>
              <wp:effectExtent l="0" t="0" r="8890" b="0"/>
              <wp:docPr id="1122405167"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8289" cy="3327433"/>
                      </a:xfrm>
                      <a:prstGeom prst="rect">
                        <a:avLst/>
                      </a:prstGeom>
                      <a:noFill/>
                      <a:ln>
                        <a:noFill/>
                      </a:ln>
                    </pic:spPr>
                  </pic:pic>
                </a:graphicData>
              </a:graphic>
            </wp:inline>
          </w:drawing>
        </w:r>
      </w:del>
      <w:ins w:id="35" w:author="Thaewa Tansarn" w:date="2025-05-11T15:42:00Z" w16du:dateUtc="2025-05-11T22:42:00Z">
        <w:r w:rsidR="00E9302D" w:rsidRPr="00E9302D">
          <w:rPr>
            <w:rFonts w:cs="Cordia New"/>
            <w:i/>
            <w:iCs/>
            <w:noProof/>
            <w:cs/>
            <w:lang w:bidi="th-TH"/>
          </w:rPr>
          <w:drawing>
            <wp:inline distT="0" distB="0" distL="0" distR="0" wp14:anchorId="1125EDF1" wp14:editId="5CA20AD3">
              <wp:extent cx="2398550" cy="3743864"/>
              <wp:effectExtent l="0" t="0" r="1905" b="9525"/>
              <wp:docPr id="76396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8879" name=""/>
                      <pic:cNvPicPr/>
                    </pic:nvPicPr>
                    <pic:blipFill>
                      <a:blip r:embed="rId10"/>
                      <a:stretch>
                        <a:fillRect/>
                      </a:stretch>
                    </pic:blipFill>
                    <pic:spPr>
                      <a:xfrm>
                        <a:off x="0" y="0"/>
                        <a:ext cx="2406558" cy="3756363"/>
                      </a:xfrm>
                      <a:prstGeom prst="rect">
                        <a:avLst/>
                      </a:prstGeom>
                    </pic:spPr>
                  </pic:pic>
                </a:graphicData>
              </a:graphic>
            </wp:inline>
          </w:drawing>
        </w:r>
      </w:ins>
    </w:p>
    <w:p w14:paraId="4F32C349" w14:textId="3EA1FD25" w:rsidR="009D101E" w:rsidRPr="009D101E" w:rsidRDefault="009D101E">
      <w:pPr>
        <w:jc w:val="center"/>
        <w:rPr>
          <w:b/>
          <w:bCs/>
          <w:i/>
          <w:iCs/>
          <w:lang w:bidi="th-TH"/>
          <w:rPrChange w:id="36" w:author="Thaewa Tansarn" w:date="2025-05-11T15:47:00Z" w16du:dateUtc="2025-05-11T22:47:00Z">
            <w:rPr>
              <w:lang w:bidi="th-TH"/>
            </w:rPr>
          </w:rPrChange>
        </w:rPr>
        <w:pPrChange w:id="37" w:author="Thaewa Tansarn" w:date="2025-05-11T15:42:00Z" w16du:dateUtc="2025-05-11T22:42:00Z">
          <w:pPr/>
        </w:pPrChange>
      </w:pPr>
      <w:ins w:id="38" w:author="Thaewa Tansarn" w:date="2025-05-11T15:46:00Z">
        <w:r w:rsidRPr="009D101E">
          <w:rPr>
            <w:b/>
            <w:bCs/>
            <w:i/>
            <w:iCs/>
            <w:lang w:bidi="th-TH"/>
            <w:rPrChange w:id="39" w:author="Thaewa Tansarn" w:date="2025-05-11T15:47:00Z" w16du:dateUtc="2025-05-11T22:47:00Z">
              <w:rPr>
                <w:lang w:bidi="th-TH"/>
              </w:rPr>
            </w:rPrChange>
          </w:rPr>
          <w:t xml:space="preserve">Fig. </w:t>
        </w:r>
      </w:ins>
      <w:ins w:id="40" w:author="Thaewa Tansarn" w:date="2025-05-11T15:47:00Z" w16du:dateUtc="2025-05-11T22:47:00Z">
        <w:r w:rsidRPr="009D101E">
          <w:rPr>
            <w:b/>
            <w:bCs/>
            <w:i/>
            <w:iCs/>
            <w:lang w:bidi="th-TH"/>
            <w:rPrChange w:id="41" w:author="Thaewa Tansarn" w:date="2025-05-11T15:47:00Z" w16du:dateUtc="2025-05-11T22:47:00Z">
              <w:rPr>
                <w:lang w:bidi="th-TH"/>
              </w:rPr>
            </w:rPrChange>
          </w:rPr>
          <w:t>3</w:t>
        </w:r>
      </w:ins>
      <w:ins w:id="42" w:author="Thaewa Tansarn" w:date="2025-05-11T15:46:00Z">
        <w:r w:rsidRPr="009D101E">
          <w:rPr>
            <w:b/>
            <w:bCs/>
            <w:i/>
            <w:iCs/>
            <w:lang w:bidi="th-TH"/>
            <w:rPrChange w:id="43" w:author="Thaewa Tansarn" w:date="2025-05-11T15:47:00Z" w16du:dateUtc="2025-05-11T22:47:00Z">
              <w:rPr>
                <w:lang w:bidi="th-TH"/>
              </w:rPr>
            </w:rPrChange>
          </w:rPr>
          <w:t xml:space="preserve"> Overall Data Flow of the Graph-RAG Powered Academic Assistant</w:t>
        </w:r>
      </w:ins>
    </w:p>
    <w:p w14:paraId="274852AC" w14:textId="77777777" w:rsidR="005B5069" w:rsidRPr="005B5069" w:rsidRDefault="005B5069" w:rsidP="005B5069">
      <w:r w:rsidRPr="005B5069">
        <w:rPr>
          <w:b/>
          <w:bCs/>
        </w:rPr>
        <w:lastRenderedPageBreak/>
        <w:t>Step-by-step Flow:</w:t>
      </w:r>
    </w:p>
    <w:p w14:paraId="1C984F5A" w14:textId="77777777" w:rsidR="005B5069" w:rsidRPr="005B5069" w:rsidRDefault="005B5069" w:rsidP="005B5069">
      <w:pPr>
        <w:numPr>
          <w:ilvl w:val="0"/>
          <w:numId w:val="3"/>
        </w:numPr>
      </w:pPr>
      <w:r w:rsidRPr="005B5069">
        <w:rPr>
          <w:b/>
          <w:bCs/>
        </w:rPr>
        <w:t>Paper Upload &amp; Parsing</w:t>
      </w:r>
      <w:r w:rsidRPr="005B5069">
        <w:t xml:space="preserve">: Users upload PDFs. Metadata and full text are extracted using </w:t>
      </w:r>
      <w:proofErr w:type="spellStart"/>
      <w:r w:rsidRPr="005B5069">
        <w:t>Docling</w:t>
      </w:r>
      <w:proofErr w:type="spellEnd"/>
      <w:r w:rsidRPr="005B5069">
        <w:t xml:space="preserve"> and </w:t>
      </w:r>
      <w:proofErr w:type="spellStart"/>
      <w:r w:rsidRPr="005B5069">
        <w:t>PyMuPDF</w:t>
      </w:r>
      <w:proofErr w:type="spellEnd"/>
      <w:r w:rsidRPr="005B5069">
        <w:t>.</w:t>
      </w:r>
    </w:p>
    <w:p w14:paraId="1A28F262" w14:textId="77777777" w:rsidR="005B5069" w:rsidRPr="005B5069" w:rsidRDefault="005B5069" w:rsidP="005B5069">
      <w:pPr>
        <w:numPr>
          <w:ilvl w:val="0"/>
          <w:numId w:val="3"/>
        </w:numPr>
      </w:pPr>
      <w:r w:rsidRPr="005B5069">
        <w:rPr>
          <w:b/>
          <w:bCs/>
        </w:rPr>
        <w:t>Chunking</w:t>
      </w:r>
      <w:r w:rsidRPr="005B5069">
        <w:t>: Text is split into semantically meaningful chunks with overlaps to retain context.</w:t>
      </w:r>
    </w:p>
    <w:p w14:paraId="2FE76668" w14:textId="77777777" w:rsidR="005B5069" w:rsidRPr="005B5069" w:rsidRDefault="005B5069" w:rsidP="005B5069">
      <w:pPr>
        <w:numPr>
          <w:ilvl w:val="0"/>
          <w:numId w:val="3"/>
        </w:numPr>
      </w:pPr>
      <w:r w:rsidRPr="005B5069">
        <w:rPr>
          <w:b/>
          <w:bCs/>
        </w:rPr>
        <w:t>Citation Graph Construction</w:t>
      </w:r>
      <w:r w:rsidRPr="005B5069">
        <w:t xml:space="preserve">: Using </w:t>
      </w:r>
      <w:proofErr w:type="spellStart"/>
      <w:r w:rsidRPr="005B5069">
        <w:t>OpenAlex</w:t>
      </w:r>
      <w:proofErr w:type="spellEnd"/>
      <w:r w:rsidRPr="005B5069">
        <w:t xml:space="preserve"> API, the citation relationships are established. Nodes = papers; Edges = "cites".</w:t>
      </w:r>
    </w:p>
    <w:p w14:paraId="5B505E39" w14:textId="77777777" w:rsidR="005B5069" w:rsidRPr="005B5069" w:rsidRDefault="005B5069" w:rsidP="005B5069">
      <w:pPr>
        <w:numPr>
          <w:ilvl w:val="0"/>
          <w:numId w:val="3"/>
        </w:numPr>
      </w:pPr>
      <w:r w:rsidRPr="005B5069">
        <w:rPr>
          <w:b/>
          <w:bCs/>
        </w:rPr>
        <w:t>Embedding &amp; Storage</w:t>
      </w:r>
      <w:r w:rsidRPr="005B5069">
        <w:t xml:space="preserve">: Sentence-transformer is used to create dense vectors for all chunks, stored in </w:t>
      </w:r>
      <w:proofErr w:type="spellStart"/>
      <w:r w:rsidRPr="005B5069">
        <w:t>ChromaDB</w:t>
      </w:r>
      <w:proofErr w:type="spellEnd"/>
      <w:r w:rsidRPr="005B5069">
        <w:t>.</w:t>
      </w:r>
    </w:p>
    <w:p w14:paraId="353BA49F" w14:textId="77777777" w:rsidR="005B5069" w:rsidRPr="005B5069" w:rsidRDefault="005B5069" w:rsidP="005B5069">
      <w:pPr>
        <w:numPr>
          <w:ilvl w:val="0"/>
          <w:numId w:val="3"/>
        </w:numPr>
      </w:pPr>
      <w:r w:rsidRPr="005B5069">
        <w:rPr>
          <w:b/>
          <w:bCs/>
        </w:rPr>
        <w:t>Dual Retrieval</w:t>
      </w:r>
      <w:r w:rsidRPr="005B5069">
        <w:t>:</w:t>
      </w:r>
    </w:p>
    <w:p w14:paraId="4C274187" w14:textId="77777777" w:rsidR="005B5069" w:rsidRPr="005B5069" w:rsidRDefault="005B5069" w:rsidP="005B5069">
      <w:pPr>
        <w:numPr>
          <w:ilvl w:val="1"/>
          <w:numId w:val="3"/>
        </w:numPr>
      </w:pPr>
      <w:r w:rsidRPr="005B5069">
        <w:rPr>
          <w:b/>
          <w:bCs/>
        </w:rPr>
        <w:t>Vector Retrieval</w:t>
      </w:r>
      <w:r w:rsidRPr="005B5069">
        <w:t>: Finds similar chunks via cosine similarity.</w:t>
      </w:r>
    </w:p>
    <w:p w14:paraId="1909A2C0" w14:textId="77777777" w:rsidR="005B5069" w:rsidRPr="005B5069" w:rsidRDefault="005B5069" w:rsidP="005B5069">
      <w:pPr>
        <w:numPr>
          <w:ilvl w:val="1"/>
          <w:numId w:val="3"/>
        </w:numPr>
      </w:pPr>
      <w:r w:rsidRPr="005B5069">
        <w:rPr>
          <w:b/>
          <w:bCs/>
        </w:rPr>
        <w:t>Graph Traversal</w:t>
      </w:r>
      <w:r w:rsidRPr="005B5069">
        <w:t>: Explores the citation graph for top-k papers linked to the root or initial result.</w:t>
      </w:r>
    </w:p>
    <w:p w14:paraId="21B556E6" w14:textId="77777777" w:rsidR="005B5069" w:rsidRPr="005B5069" w:rsidRDefault="005B5069" w:rsidP="005B5069">
      <w:pPr>
        <w:numPr>
          <w:ilvl w:val="0"/>
          <w:numId w:val="3"/>
        </w:numPr>
      </w:pPr>
      <w:r w:rsidRPr="005B5069">
        <w:rPr>
          <w:b/>
          <w:bCs/>
        </w:rPr>
        <w:t>Fusion Engine</w:t>
      </w:r>
      <w:r w:rsidRPr="005B5069">
        <w:t>: Combines both retrieval paths into a ranked list based on a scoring heuristic.</w:t>
      </w:r>
    </w:p>
    <w:p w14:paraId="44D38368" w14:textId="77777777" w:rsidR="005B5069" w:rsidRPr="005B5069" w:rsidRDefault="005B5069" w:rsidP="005B5069">
      <w:pPr>
        <w:numPr>
          <w:ilvl w:val="0"/>
          <w:numId w:val="3"/>
        </w:numPr>
      </w:pPr>
      <w:r w:rsidRPr="005B5069">
        <w:rPr>
          <w:b/>
          <w:bCs/>
        </w:rPr>
        <w:t>LLM Reasoning</w:t>
      </w:r>
      <w:r w:rsidRPr="005B5069">
        <w:t xml:space="preserve">: A prompt containing the query and context is sent to </w:t>
      </w:r>
      <w:proofErr w:type="spellStart"/>
      <w:r w:rsidRPr="005B5069">
        <w:t>LLaMA</w:t>
      </w:r>
      <w:proofErr w:type="spellEnd"/>
      <w:r w:rsidRPr="005B5069">
        <w:t xml:space="preserve"> via </w:t>
      </w:r>
      <w:proofErr w:type="spellStart"/>
      <w:r w:rsidRPr="005B5069">
        <w:t>Ollama</w:t>
      </w:r>
      <w:proofErr w:type="spellEnd"/>
      <w:r w:rsidRPr="005B5069">
        <w:t>.</w:t>
      </w:r>
    </w:p>
    <w:p w14:paraId="0164FC0F" w14:textId="77777777" w:rsidR="005B5069" w:rsidRPr="005B5069" w:rsidRDefault="005B5069" w:rsidP="005B5069">
      <w:pPr>
        <w:numPr>
          <w:ilvl w:val="0"/>
          <w:numId w:val="3"/>
        </w:numPr>
      </w:pPr>
      <w:r w:rsidRPr="005B5069">
        <w:rPr>
          <w:b/>
          <w:bCs/>
        </w:rPr>
        <w:t>Response &amp; Explanation</w:t>
      </w:r>
      <w:r w:rsidRPr="005B5069">
        <w:t>: The system shows the answer, traced sources, citation path, and confidence score.</w:t>
      </w:r>
    </w:p>
    <w:p w14:paraId="1A2685AC" w14:textId="77777777" w:rsidR="005B5069" w:rsidRPr="005B5069" w:rsidRDefault="00174689" w:rsidP="005B5069">
      <w:r>
        <w:rPr>
          <w:noProof/>
        </w:rPr>
        <w:pict w14:anchorId="20EDB991">
          <v:rect id="_x0000_i1032" alt="" style="width:451.3pt;height:.05pt;mso-width-percent:0;mso-height-percent:0;mso-width-percent:0;mso-height-percent:0" o:hralign="center" o:hrstd="t" o:hr="t" fillcolor="#a0a0a0" stroked="f"/>
        </w:pict>
      </w:r>
    </w:p>
    <w:p w14:paraId="52E2D021" w14:textId="77777777" w:rsidR="005B5069" w:rsidRPr="005B5069" w:rsidRDefault="005B5069" w:rsidP="00D47BB3">
      <w:pPr>
        <w:pStyle w:val="Heading1"/>
      </w:pPr>
      <w:r w:rsidRPr="005B5069">
        <w:t>5. Explainability &amp; Traceability Module</w:t>
      </w:r>
    </w:p>
    <w:p w14:paraId="6257739E" w14:textId="77777777" w:rsidR="005B5069" w:rsidRPr="005B5069" w:rsidRDefault="005B5069" w:rsidP="005B5069">
      <w:r w:rsidRPr="005B5069">
        <w:rPr>
          <w:b/>
          <w:bCs/>
        </w:rPr>
        <w:t>Explainability Features:</w:t>
      </w:r>
    </w:p>
    <w:p w14:paraId="4FFB4CAA" w14:textId="77777777" w:rsidR="005B5069" w:rsidRPr="005B5069" w:rsidRDefault="005B5069" w:rsidP="005B5069">
      <w:pPr>
        <w:numPr>
          <w:ilvl w:val="0"/>
          <w:numId w:val="4"/>
        </w:numPr>
      </w:pPr>
      <w:r w:rsidRPr="005B5069">
        <w:t xml:space="preserve">Citation Path Highlighting: e.g., Vaswani → </w:t>
      </w:r>
      <w:proofErr w:type="spellStart"/>
      <w:r w:rsidRPr="005B5069">
        <w:t>Bahdanau</w:t>
      </w:r>
      <w:proofErr w:type="spellEnd"/>
      <w:r w:rsidRPr="005B5069">
        <w:t xml:space="preserve"> → Luong</w:t>
      </w:r>
    </w:p>
    <w:p w14:paraId="76B8EE8B" w14:textId="77777777" w:rsidR="005B5069" w:rsidRPr="005B5069" w:rsidRDefault="005B5069" w:rsidP="005B5069">
      <w:pPr>
        <w:numPr>
          <w:ilvl w:val="0"/>
          <w:numId w:val="4"/>
        </w:numPr>
      </w:pPr>
      <w:r w:rsidRPr="005B5069">
        <w:t>Source Attribution: Identifies document, chunk location, and metadata.</w:t>
      </w:r>
    </w:p>
    <w:p w14:paraId="2FA45411" w14:textId="77777777" w:rsidR="005B5069" w:rsidRPr="005B5069" w:rsidRDefault="005B5069" w:rsidP="005B5069">
      <w:pPr>
        <w:numPr>
          <w:ilvl w:val="0"/>
          <w:numId w:val="4"/>
        </w:numPr>
      </w:pPr>
      <w:r w:rsidRPr="005B5069">
        <w:t xml:space="preserve">Visual Graph: Interactive graph using </w:t>
      </w:r>
      <w:proofErr w:type="spellStart"/>
      <w:r w:rsidRPr="005B5069">
        <w:t>Plotly</w:t>
      </w:r>
      <w:proofErr w:type="spellEnd"/>
      <w:r w:rsidRPr="005B5069">
        <w:t xml:space="preserve"> showing citation trails</w:t>
      </w:r>
    </w:p>
    <w:p w14:paraId="4E39D688" w14:textId="77777777" w:rsidR="005B5069" w:rsidRPr="005B5069" w:rsidRDefault="005B5069" w:rsidP="005B5069">
      <w:r w:rsidRPr="005B5069">
        <w:rPr>
          <w:b/>
          <w:bCs/>
        </w:rPr>
        <w:t>Traceability Features:</w:t>
      </w:r>
    </w:p>
    <w:p w14:paraId="1BE80EC1" w14:textId="77777777" w:rsidR="005B5069" w:rsidRPr="005B5069" w:rsidRDefault="005B5069" w:rsidP="005B5069">
      <w:pPr>
        <w:numPr>
          <w:ilvl w:val="0"/>
          <w:numId w:val="5"/>
        </w:numPr>
      </w:pPr>
      <w:r w:rsidRPr="005B5069">
        <w:t>LLM Request Tracing: Phoenix captures every LLM call along with inputs, outputs, and execution metadata.</w:t>
      </w:r>
    </w:p>
    <w:p w14:paraId="308AB271" w14:textId="77777777" w:rsidR="005B5069" w:rsidRPr="005B5069" w:rsidRDefault="005B5069" w:rsidP="005B5069">
      <w:pPr>
        <w:numPr>
          <w:ilvl w:val="0"/>
          <w:numId w:val="5"/>
        </w:numPr>
      </w:pPr>
      <w:r w:rsidRPr="005B5069">
        <w:lastRenderedPageBreak/>
        <w:t>Document Origin Tracking: Each response can be mapped to exact documents and chunks.</w:t>
      </w:r>
    </w:p>
    <w:p w14:paraId="53EC78F5" w14:textId="77777777" w:rsidR="005B5069" w:rsidRPr="005B5069" w:rsidRDefault="005B5069" w:rsidP="005B5069">
      <w:r w:rsidRPr="005B5069">
        <w:rPr>
          <w:b/>
          <w:bCs/>
        </w:rPr>
        <w:t>Benefits:</w:t>
      </w:r>
    </w:p>
    <w:p w14:paraId="31E93C07" w14:textId="77777777" w:rsidR="005B5069" w:rsidRPr="005B5069" w:rsidRDefault="005B5069" w:rsidP="005B5069">
      <w:pPr>
        <w:numPr>
          <w:ilvl w:val="0"/>
          <w:numId w:val="6"/>
        </w:numPr>
      </w:pPr>
      <w:r w:rsidRPr="005B5069">
        <w:t>Academic compliance</w:t>
      </w:r>
    </w:p>
    <w:p w14:paraId="5BB09708" w14:textId="3DD22CB9" w:rsidR="005B5069" w:rsidRPr="005B5069" w:rsidDel="009E168F" w:rsidRDefault="005B5069">
      <w:pPr>
        <w:numPr>
          <w:ilvl w:val="0"/>
          <w:numId w:val="6"/>
        </w:numPr>
        <w:rPr>
          <w:del w:id="44" w:author="Singh, Gagan Preet - (gagans)" w:date="2025-05-11T19:25:00Z" w16du:dateUtc="2025-05-12T02:25:00Z"/>
        </w:rPr>
      </w:pPr>
      <w:r w:rsidRPr="005B5069">
        <w:t>Audit-ready responses</w:t>
      </w:r>
    </w:p>
    <w:p w14:paraId="356605EB" w14:textId="77777777" w:rsidR="009E168F" w:rsidRDefault="009E168F" w:rsidP="009E168F">
      <w:pPr>
        <w:numPr>
          <w:ilvl w:val="0"/>
          <w:numId w:val="6"/>
        </w:numPr>
        <w:rPr>
          <w:ins w:id="45" w:author="Singh, Gagan Preet - (gagans)" w:date="2025-05-11T19:25:00Z" w16du:dateUtc="2025-05-12T02:25:00Z"/>
        </w:rPr>
      </w:pPr>
    </w:p>
    <w:p w14:paraId="209EFA7B" w14:textId="338FF991" w:rsidR="005B5069" w:rsidRPr="005B5069" w:rsidDel="009E168F" w:rsidRDefault="005B5069">
      <w:pPr>
        <w:numPr>
          <w:ilvl w:val="0"/>
          <w:numId w:val="6"/>
        </w:numPr>
        <w:rPr>
          <w:del w:id="46" w:author="Singh, Gagan Preet - (gagans)" w:date="2025-05-11T19:24:00Z" w16du:dateUtc="2025-05-12T02:24:00Z"/>
        </w:rPr>
      </w:pPr>
      <w:r w:rsidRPr="005B5069">
        <w:t>Better user trust in AI answers</w:t>
      </w:r>
    </w:p>
    <w:p w14:paraId="0DFBFBBB" w14:textId="3B106493" w:rsidR="005B5069" w:rsidRPr="005B5069" w:rsidDel="009E168F" w:rsidRDefault="005B5069">
      <w:pPr>
        <w:numPr>
          <w:ilvl w:val="0"/>
          <w:numId w:val="6"/>
        </w:numPr>
        <w:rPr>
          <w:del w:id="47" w:author="Singh, Gagan Preet - (gagans)" w:date="2025-05-11T19:24:00Z" w16du:dateUtc="2025-05-12T02:24:00Z"/>
        </w:rPr>
        <w:pPrChange w:id="48" w:author="Singh, Gagan Preet - (gagans)" w:date="2025-05-11T19:24:00Z" w16du:dateUtc="2025-05-12T02:24:00Z">
          <w:pPr/>
        </w:pPrChange>
      </w:pPr>
      <w:commentRangeStart w:id="49"/>
      <w:del w:id="50" w:author="Singh, Gagan Preet - (gagans)" w:date="2025-05-11T19:24:00Z" w16du:dateUtc="2025-05-12T02:24:00Z">
        <w:r w:rsidRPr="009E168F" w:rsidDel="009E168F">
          <w:rPr>
            <w:i/>
            <w:iCs/>
          </w:rPr>
          <w:delText>(Insert Screenshot of Phoenix trace dashboard)</w:delText>
        </w:r>
        <w:commentRangeEnd w:id="49"/>
        <w:r w:rsidR="00E82DEA" w:rsidDel="009E168F">
          <w:rPr>
            <w:rStyle w:val="CommentReference"/>
          </w:rPr>
          <w:commentReference w:id="49"/>
        </w:r>
      </w:del>
    </w:p>
    <w:p w14:paraId="16F4ED82" w14:textId="6E30C780" w:rsidR="005B5069" w:rsidRPr="005B5069" w:rsidRDefault="00174689">
      <w:pPr>
        <w:numPr>
          <w:ilvl w:val="0"/>
          <w:numId w:val="6"/>
        </w:numPr>
        <w:pPrChange w:id="51" w:author="Singh, Gagan Preet - (gagans)" w:date="2025-05-11T19:24:00Z" w16du:dateUtc="2025-05-12T02:24:00Z">
          <w:pPr/>
        </w:pPrChange>
      </w:pPr>
      <w:del w:id="52" w:author="Singh, Gagan Preet - (gagans)" w:date="2025-05-11T19:25:00Z" w16du:dateUtc="2025-05-12T02:25:00Z">
        <w:r>
          <w:rPr>
            <w:noProof/>
          </w:rPr>
          <w:pict w14:anchorId="5AF4AACB">
            <v:rect id="_x0000_i1031" alt="" style="width:413.4pt;height:.05pt;mso-width-percent:0;mso-height-percent:0;mso-width-percent:0;mso-height-percent:0" o:hrpct="916" o:hralign="center" o:hrstd="t" o:hr="t" fillcolor="#a0a0a0" stroked="f"/>
          </w:pict>
        </w:r>
      </w:del>
      <w:ins w:id="53" w:author="Singh, Gagan Preet - (gagans)" w:date="2025-05-11T19:24:00Z" w16du:dateUtc="2025-05-12T02:24:00Z">
        <w:r w:rsidR="009E168F">
          <w:rPr>
            <w:noProof/>
          </w:rPr>
          <w:drawing>
            <wp:inline distT="0" distB="0" distL="0" distR="0" wp14:anchorId="505A7EB3" wp14:editId="521C51C3">
              <wp:extent cx="5942312" cy="2750574"/>
              <wp:effectExtent l="0" t="0" r="1905" b="5715"/>
              <wp:docPr id="16674391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9123" name="Picture 1" descr="A screenshot of a computer scree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09892" cy="2781855"/>
                      </a:xfrm>
                      <a:prstGeom prst="rect">
                        <a:avLst/>
                      </a:prstGeom>
                    </pic:spPr>
                  </pic:pic>
                </a:graphicData>
              </a:graphic>
            </wp:inline>
          </w:drawing>
        </w:r>
        <w:r w:rsidR="009E168F">
          <w:rPr>
            <w:noProof/>
          </w:rPr>
          <w:drawing>
            <wp:inline distT="0" distB="0" distL="0" distR="0" wp14:anchorId="5AF313AB" wp14:editId="25087FD2">
              <wp:extent cx="5942965" cy="2507226"/>
              <wp:effectExtent l="0" t="0" r="635" b="0"/>
              <wp:docPr id="37993292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32927" name="Picture 2"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1" r="10" b="27883"/>
                      <a:stretch/>
                    </pic:blipFill>
                    <pic:spPr bwMode="auto">
                      <a:xfrm>
                        <a:off x="0" y="0"/>
                        <a:ext cx="5942965" cy="2507226"/>
                      </a:xfrm>
                      <a:prstGeom prst="rect">
                        <a:avLst/>
                      </a:prstGeom>
                      <a:ln>
                        <a:noFill/>
                      </a:ln>
                      <a:extLst>
                        <a:ext uri="{53640926-AAD7-44D8-BBD7-CCE9431645EC}">
                          <a14:shadowObscured xmlns:a14="http://schemas.microsoft.com/office/drawing/2010/main"/>
                        </a:ext>
                      </a:extLst>
                    </pic:spPr>
                  </pic:pic>
                </a:graphicData>
              </a:graphic>
            </wp:inline>
          </w:drawing>
        </w:r>
      </w:ins>
    </w:p>
    <w:p w14:paraId="4D484D06" w14:textId="77777777" w:rsidR="005B5069" w:rsidRPr="005B5069" w:rsidRDefault="005B5069" w:rsidP="00D47BB3">
      <w:pPr>
        <w:pStyle w:val="Heading1"/>
      </w:pPr>
      <w:r w:rsidRPr="005B5069">
        <w:t>6. Demonstration &amp; UI Features</w:t>
      </w:r>
    </w:p>
    <w:p w14:paraId="69BFACE1" w14:textId="037F98B8" w:rsidR="005B5069" w:rsidRDefault="005B5069" w:rsidP="005B5069">
      <w:pPr>
        <w:rPr>
          <w:b/>
          <w:bCs/>
        </w:rPr>
      </w:pPr>
      <w:r w:rsidRPr="005B5069">
        <w:rPr>
          <w:b/>
          <w:bCs/>
        </w:rPr>
        <w:t>Demo Screenshot</w:t>
      </w:r>
    </w:p>
    <w:p w14:paraId="5E145EA5" w14:textId="05F92FB6" w:rsidR="00E82DEA" w:rsidRPr="005B5069" w:rsidRDefault="00E82DEA" w:rsidP="00E82DEA">
      <w:pPr>
        <w:rPr>
          <w:b/>
          <w:bCs/>
        </w:rPr>
      </w:pPr>
      <w:r w:rsidRPr="005B5069">
        <w:rPr>
          <w:b/>
          <w:bCs/>
        </w:rPr>
        <w:t>Features:</w:t>
      </w:r>
      <w:r w:rsidR="00617D7B" w:rsidRPr="00617D7B">
        <w:rPr>
          <w:b/>
          <w:bCs/>
        </w:rPr>
        <w:t xml:space="preserve"> Upload and Ask query</w:t>
      </w:r>
    </w:p>
    <w:p w14:paraId="30C8C0CA" w14:textId="58E87AB7" w:rsidR="00E82DEA" w:rsidRDefault="00617D7B">
      <w:pPr>
        <w:ind w:left="360"/>
        <w:jc w:val="center"/>
        <w:rPr>
          <w:ins w:id="54" w:author="Thaewa Tansarn" w:date="2025-05-11T15:52:00Z" w16du:dateUtc="2025-05-11T22:52:00Z"/>
        </w:rPr>
        <w:pPrChange w:id="55" w:author="Thaewa Tansarn" w:date="2025-05-11T15:52:00Z" w16du:dateUtc="2025-05-11T22:52:00Z">
          <w:pPr>
            <w:ind w:left="360"/>
          </w:pPr>
        </w:pPrChange>
      </w:pPr>
      <w:r w:rsidRPr="00617D7B">
        <w:rPr>
          <w:noProof/>
        </w:rPr>
        <w:lastRenderedPageBreak/>
        <w:drawing>
          <wp:inline distT="0" distB="0" distL="0" distR="0" wp14:anchorId="7673D916" wp14:editId="23E6B0E8">
            <wp:extent cx="5943600" cy="2690495"/>
            <wp:effectExtent l="0" t="0" r="0" b="0"/>
            <wp:docPr id="1035989443" name="Picture 1" descr="A screenshot of a compute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89443" name="Picture 1" descr="A screenshot of a computer application"/>
                    <pic:cNvPicPr/>
                  </pic:nvPicPr>
                  <pic:blipFill>
                    <a:blip r:embed="rId17"/>
                    <a:stretch>
                      <a:fillRect/>
                    </a:stretch>
                  </pic:blipFill>
                  <pic:spPr>
                    <a:xfrm>
                      <a:off x="0" y="0"/>
                      <a:ext cx="5943600" cy="2690495"/>
                    </a:xfrm>
                    <a:prstGeom prst="rect">
                      <a:avLst/>
                    </a:prstGeom>
                  </pic:spPr>
                </pic:pic>
              </a:graphicData>
            </a:graphic>
          </wp:inline>
        </w:drawing>
      </w:r>
    </w:p>
    <w:p w14:paraId="29AB69CB" w14:textId="4794AE40" w:rsidR="00C7615C" w:rsidRDefault="003A1FA2" w:rsidP="00C7615C">
      <w:pPr>
        <w:jc w:val="center"/>
        <w:rPr>
          <w:ins w:id="56" w:author="Thaewa Tansarn" w:date="2025-05-11T15:53:00Z" w16du:dateUtc="2025-05-11T22:53:00Z"/>
          <w:b/>
          <w:bCs/>
          <w:i/>
          <w:iCs/>
          <w:lang w:bidi="th-TH"/>
        </w:rPr>
      </w:pPr>
      <w:ins w:id="57" w:author="Thaewa Tansarn" w:date="2025-05-11T16:01:00Z" w16du:dateUtc="2025-05-11T23:01:00Z">
        <w:r>
          <w:rPr>
            <w:rFonts w:hint="cs"/>
            <w:b/>
            <w:bCs/>
            <w:i/>
            <w:iCs/>
            <w:cs/>
            <w:lang w:bidi="th-TH"/>
          </w:rPr>
          <w:t xml:space="preserve">      </w:t>
        </w:r>
      </w:ins>
      <w:ins w:id="58" w:author="Thaewa Tansarn" w:date="2025-05-11T15:52:00Z">
        <w:r w:rsidR="00C7615C" w:rsidRPr="00C7615C">
          <w:rPr>
            <w:b/>
            <w:bCs/>
            <w:i/>
            <w:iCs/>
            <w:lang w:bidi="th-TH"/>
            <w:rPrChange w:id="59" w:author="Thaewa Tansarn" w:date="2025-05-11T15:53:00Z" w16du:dateUtc="2025-05-11T22:53:00Z">
              <w:rPr/>
            </w:rPrChange>
          </w:rPr>
          <w:t>Fig. 4 Screenshot of the RAG Citation Graph Assistant Interface</w:t>
        </w:r>
      </w:ins>
    </w:p>
    <w:p w14:paraId="02052630" w14:textId="77777777" w:rsidR="005962C6" w:rsidRDefault="005962C6" w:rsidP="00C7615C">
      <w:pPr>
        <w:jc w:val="center"/>
        <w:rPr>
          <w:ins w:id="60" w:author="Thaewa Tansarn" w:date="2025-05-11T15:53:00Z" w16du:dateUtc="2025-05-11T22:53:00Z"/>
          <w:b/>
          <w:bCs/>
          <w:i/>
          <w:iCs/>
          <w:lang w:bidi="th-TH"/>
        </w:rPr>
      </w:pPr>
    </w:p>
    <w:p w14:paraId="52CADC5D" w14:textId="77777777" w:rsidR="005962C6" w:rsidRDefault="005962C6" w:rsidP="00C7615C">
      <w:pPr>
        <w:jc w:val="center"/>
        <w:rPr>
          <w:ins w:id="61" w:author="Thaewa Tansarn" w:date="2025-05-11T15:53:00Z" w16du:dateUtc="2025-05-11T22:53:00Z"/>
          <w:b/>
          <w:bCs/>
          <w:i/>
          <w:iCs/>
          <w:lang w:bidi="th-TH"/>
        </w:rPr>
      </w:pPr>
    </w:p>
    <w:p w14:paraId="1F120F76" w14:textId="77777777" w:rsidR="005962C6" w:rsidRDefault="005962C6" w:rsidP="00C7615C">
      <w:pPr>
        <w:jc w:val="center"/>
        <w:rPr>
          <w:ins w:id="62" w:author="Thaewa Tansarn" w:date="2025-05-11T15:53:00Z" w16du:dateUtc="2025-05-11T22:53:00Z"/>
          <w:b/>
          <w:bCs/>
          <w:i/>
          <w:iCs/>
          <w:lang w:bidi="th-TH"/>
        </w:rPr>
      </w:pPr>
    </w:p>
    <w:p w14:paraId="5B94A640" w14:textId="77777777" w:rsidR="005962C6" w:rsidRDefault="005962C6" w:rsidP="00C7615C">
      <w:pPr>
        <w:jc w:val="center"/>
        <w:rPr>
          <w:ins w:id="63" w:author="Thaewa Tansarn" w:date="2025-05-11T15:53:00Z" w16du:dateUtc="2025-05-11T22:53:00Z"/>
          <w:b/>
          <w:bCs/>
          <w:i/>
          <w:iCs/>
          <w:lang w:bidi="th-TH"/>
        </w:rPr>
      </w:pPr>
    </w:p>
    <w:p w14:paraId="350FDC60" w14:textId="77777777" w:rsidR="005962C6" w:rsidRPr="00C7615C" w:rsidRDefault="005962C6">
      <w:pPr>
        <w:jc w:val="center"/>
        <w:rPr>
          <w:b/>
          <w:bCs/>
          <w:i/>
          <w:iCs/>
          <w:lang w:bidi="th-TH"/>
          <w:rPrChange w:id="64" w:author="Thaewa Tansarn" w:date="2025-05-11T15:53:00Z" w16du:dateUtc="2025-05-11T22:53:00Z">
            <w:rPr/>
          </w:rPrChange>
        </w:rPr>
        <w:pPrChange w:id="65" w:author="Thaewa Tansarn" w:date="2025-05-11T15:53:00Z" w16du:dateUtc="2025-05-11T22:53:00Z">
          <w:pPr>
            <w:ind w:left="360"/>
          </w:pPr>
        </w:pPrChange>
      </w:pPr>
    </w:p>
    <w:p w14:paraId="02A5F4E1" w14:textId="77777777" w:rsidR="005B5069" w:rsidRPr="00617D7B" w:rsidDel="005962C6" w:rsidRDefault="005B5069" w:rsidP="005B5069">
      <w:pPr>
        <w:numPr>
          <w:ilvl w:val="0"/>
          <w:numId w:val="7"/>
        </w:numPr>
        <w:rPr>
          <w:del w:id="66" w:author="Thaewa Tansarn" w:date="2025-05-11T15:55:00Z" w16du:dateUtc="2025-05-11T22:55:00Z"/>
          <w:b/>
          <w:bCs/>
        </w:rPr>
      </w:pPr>
      <w:r w:rsidRPr="005B5069">
        <w:rPr>
          <w:b/>
          <w:bCs/>
        </w:rPr>
        <w:t>View response + sources</w:t>
      </w:r>
    </w:p>
    <w:p w14:paraId="397F7DDD" w14:textId="77777777" w:rsidR="00617D7B" w:rsidRDefault="00617D7B">
      <w:pPr>
        <w:numPr>
          <w:ilvl w:val="0"/>
          <w:numId w:val="7"/>
        </w:numPr>
        <w:rPr>
          <w:lang w:bidi="th-TH"/>
        </w:rPr>
        <w:pPrChange w:id="67" w:author="Thaewa Tansarn" w:date="2025-05-11T15:55:00Z" w16du:dateUtc="2025-05-11T22:55:00Z">
          <w:pPr/>
        </w:pPrChange>
      </w:pPr>
    </w:p>
    <w:p w14:paraId="6B6B673A" w14:textId="0EE8DE01" w:rsidR="00617D7B" w:rsidRDefault="00617D7B" w:rsidP="00617D7B">
      <w:r w:rsidRPr="00617D7B">
        <w:rPr>
          <w:noProof/>
        </w:rPr>
        <w:drawing>
          <wp:inline distT="0" distB="0" distL="0" distR="0" wp14:anchorId="1699792C" wp14:editId="0D31263D">
            <wp:extent cx="5943600" cy="3187700"/>
            <wp:effectExtent l="0" t="0" r="0" b="0"/>
            <wp:docPr id="110765288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52889" name="Picture 1" descr="A close-up of a document&#10;&#10;AI-generated content may be incorrect."/>
                    <pic:cNvPicPr/>
                  </pic:nvPicPr>
                  <pic:blipFill>
                    <a:blip r:embed="rId18"/>
                    <a:stretch>
                      <a:fillRect/>
                    </a:stretch>
                  </pic:blipFill>
                  <pic:spPr>
                    <a:xfrm>
                      <a:off x="0" y="0"/>
                      <a:ext cx="5943600" cy="3187700"/>
                    </a:xfrm>
                    <a:prstGeom prst="rect">
                      <a:avLst/>
                    </a:prstGeom>
                  </pic:spPr>
                </pic:pic>
              </a:graphicData>
            </a:graphic>
          </wp:inline>
        </w:drawing>
      </w:r>
    </w:p>
    <w:p w14:paraId="317D4F0A" w14:textId="358A1FD7" w:rsidR="00617D7B" w:rsidRDefault="005962C6" w:rsidP="005962C6">
      <w:pPr>
        <w:jc w:val="center"/>
        <w:rPr>
          <w:ins w:id="68" w:author="Thaewa Tansarn" w:date="2025-05-11T15:55:00Z" w16du:dateUtc="2025-05-11T22:55:00Z"/>
          <w:b/>
          <w:bCs/>
          <w:i/>
          <w:iCs/>
          <w:lang w:bidi="th-TH"/>
        </w:rPr>
      </w:pPr>
      <w:ins w:id="69" w:author="Thaewa Tansarn" w:date="2025-05-11T15:54:00Z">
        <w:r w:rsidRPr="005962C6">
          <w:rPr>
            <w:b/>
            <w:bCs/>
            <w:i/>
            <w:iCs/>
            <w:lang w:bidi="th-TH"/>
            <w:rPrChange w:id="70" w:author="Thaewa Tansarn" w:date="2025-05-11T15:54:00Z" w16du:dateUtc="2025-05-11T22:54:00Z">
              <w:rPr/>
            </w:rPrChange>
          </w:rPr>
          <w:lastRenderedPageBreak/>
          <w:t>Fig. 5 Explanation and Source Attribution in the RAG Citation Graph Assistant</w:t>
        </w:r>
      </w:ins>
    </w:p>
    <w:p w14:paraId="05C53B2D" w14:textId="77777777" w:rsidR="005962C6" w:rsidRPr="005962C6" w:rsidRDefault="005962C6">
      <w:pPr>
        <w:jc w:val="center"/>
        <w:rPr>
          <w:b/>
          <w:bCs/>
          <w:i/>
          <w:iCs/>
          <w:lang w:bidi="th-TH"/>
          <w:rPrChange w:id="71" w:author="Thaewa Tansarn" w:date="2025-05-11T15:55:00Z" w16du:dateUtc="2025-05-11T22:55:00Z">
            <w:rPr/>
          </w:rPrChange>
        </w:rPr>
        <w:pPrChange w:id="72" w:author="Thaewa Tansarn" w:date="2025-05-11T15:54:00Z" w16du:dateUtc="2025-05-11T22:54:00Z">
          <w:pPr/>
        </w:pPrChange>
      </w:pPr>
    </w:p>
    <w:p w14:paraId="33AFFDAF" w14:textId="77777777" w:rsidR="005B5069" w:rsidRPr="00617D7B" w:rsidRDefault="005B5069" w:rsidP="005B5069">
      <w:pPr>
        <w:numPr>
          <w:ilvl w:val="0"/>
          <w:numId w:val="7"/>
        </w:numPr>
        <w:rPr>
          <w:b/>
          <w:bCs/>
        </w:rPr>
      </w:pPr>
      <w:r w:rsidRPr="005B5069">
        <w:rPr>
          <w:b/>
          <w:bCs/>
        </w:rPr>
        <w:t>See citation trail and graph</w:t>
      </w:r>
    </w:p>
    <w:p w14:paraId="69CF526D" w14:textId="3A3A6285" w:rsidR="00617D7B" w:rsidRDefault="00617D7B" w:rsidP="00617D7B">
      <w:pPr>
        <w:rPr>
          <w:ins w:id="73" w:author="Thaewa Tansarn" w:date="2025-05-11T15:55:00Z" w16du:dateUtc="2025-05-11T22:55:00Z"/>
          <w:lang w:bidi="th-TH"/>
        </w:rPr>
      </w:pPr>
      <w:r w:rsidRPr="00617D7B">
        <w:rPr>
          <w:noProof/>
        </w:rPr>
        <w:drawing>
          <wp:inline distT="0" distB="0" distL="0" distR="0" wp14:anchorId="6CE257BD" wp14:editId="3A140F61">
            <wp:extent cx="5943343" cy="2286000"/>
            <wp:effectExtent l="0" t="0" r="635" b="0"/>
            <wp:docPr id="319936204" name="Picture 1" descr="A close-up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36204" name="Picture 1" descr="A close-up of a network&#10;&#10;AI-generated content may be incorrect."/>
                    <pic:cNvPicPr/>
                  </pic:nvPicPr>
                  <pic:blipFill>
                    <a:blip r:embed="rId19"/>
                    <a:stretch>
                      <a:fillRect/>
                    </a:stretch>
                  </pic:blipFill>
                  <pic:spPr>
                    <a:xfrm>
                      <a:off x="0" y="0"/>
                      <a:ext cx="5997704" cy="2306909"/>
                    </a:xfrm>
                    <a:prstGeom prst="rect">
                      <a:avLst/>
                    </a:prstGeom>
                  </pic:spPr>
                </pic:pic>
              </a:graphicData>
            </a:graphic>
          </wp:inline>
        </w:drawing>
      </w:r>
    </w:p>
    <w:p w14:paraId="629372AD" w14:textId="7B21B51F" w:rsidR="005962C6" w:rsidRDefault="005962C6" w:rsidP="005962C6">
      <w:pPr>
        <w:jc w:val="center"/>
        <w:rPr>
          <w:ins w:id="74" w:author="Thaewa Tansarn" w:date="2025-05-11T15:55:00Z" w16du:dateUtc="2025-05-11T22:55:00Z"/>
          <w:b/>
          <w:bCs/>
          <w:i/>
          <w:iCs/>
          <w:lang w:bidi="th-TH"/>
        </w:rPr>
      </w:pPr>
      <w:ins w:id="75" w:author="Thaewa Tansarn" w:date="2025-05-11T15:55:00Z">
        <w:r w:rsidRPr="005962C6">
          <w:rPr>
            <w:b/>
            <w:bCs/>
            <w:i/>
            <w:iCs/>
            <w:lang w:bidi="th-TH"/>
            <w:rPrChange w:id="76" w:author="Thaewa Tansarn" w:date="2025-05-11T15:55:00Z" w16du:dateUtc="2025-05-11T22:55:00Z">
              <w:rPr>
                <w:lang w:bidi="th-TH"/>
              </w:rPr>
            </w:rPrChange>
          </w:rPr>
          <w:t>Fig. 6 Interactive Citation Graph Visualization from the RAG Citation Graph Assistant</w:t>
        </w:r>
      </w:ins>
    </w:p>
    <w:p w14:paraId="65B38548" w14:textId="77777777" w:rsidR="005962C6" w:rsidRPr="005962C6" w:rsidRDefault="005962C6">
      <w:pPr>
        <w:jc w:val="center"/>
        <w:rPr>
          <w:b/>
          <w:bCs/>
          <w:i/>
          <w:iCs/>
          <w:lang w:bidi="th-TH"/>
          <w:rPrChange w:id="77" w:author="Thaewa Tansarn" w:date="2025-05-11T15:55:00Z" w16du:dateUtc="2025-05-11T22:55:00Z">
            <w:rPr>
              <w:lang w:bidi="th-TH"/>
            </w:rPr>
          </w:rPrChange>
        </w:rPr>
        <w:pPrChange w:id="78" w:author="Thaewa Tansarn" w:date="2025-05-11T15:55:00Z" w16du:dateUtc="2025-05-11T22:55:00Z">
          <w:pPr/>
        </w:pPrChange>
      </w:pPr>
    </w:p>
    <w:p w14:paraId="01A3E0EC" w14:textId="77777777" w:rsidR="005B5069" w:rsidRDefault="005B5069" w:rsidP="005B5069">
      <w:r w:rsidRPr="005B5069">
        <w:t>A working prototype was deployed locally via Docker Compose and demonstrated with live questions on classic papers such as "Attention is All You Need."</w:t>
      </w:r>
    </w:p>
    <w:p w14:paraId="57EEAB9F" w14:textId="77777777" w:rsidR="00617D7B" w:rsidRDefault="00617D7B" w:rsidP="005B5069">
      <w:pPr>
        <w:rPr>
          <w:ins w:id="79" w:author="Thaewa Tansarn" w:date="2025-05-11T15:56:00Z" w16du:dateUtc="2025-05-11T22:56:00Z"/>
          <w:lang w:bidi="th-TH"/>
        </w:rPr>
      </w:pPr>
    </w:p>
    <w:p w14:paraId="54DA9090" w14:textId="77777777" w:rsidR="00505438" w:rsidRDefault="00505438" w:rsidP="005B5069">
      <w:pPr>
        <w:rPr>
          <w:ins w:id="80" w:author="Thaewa Tansarn" w:date="2025-05-11T15:56:00Z" w16du:dateUtc="2025-05-11T22:56:00Z"/>
          <w:lang w:bidi="th-TH"/>
        </w:rPr>
      </w:pPr>
    </w:p>
    <w:p w14:paraId="00EC6F71" w14:textId="77777777" w:rsidR="00505438" w:rsidRDefault="00505438" w:rsidP="005B5069">
      <w:pPr>
        <w:rPr>
          <w:lang w:bidi="th-TH"/>
        </w:rPr>
      </w:pPr>
    </w:p>
    <w:p w14:paraId="3C9A03B0" w14:textId="379CC3ED" w:rsidR="00617D7B" w:rsidRPr="00617D7B" w:rsidDel="00505438" w:rsidRDefault="00617D7B" w:rsidP="005B5069">
      <w:pPr>
        <w:rPr>
          <w:del w:id="81" w:author="Thaewa Tansarn" w:date="2025-05-11T15:56:00Z" w16du:dateUtc="2025-05-11T22:56:00Z"/>
          <w:b/>
          <w:bCs/>
        </w:rPr>
      </w:pPr>
      <w:r w:rsidRPr="00617D7B">
        <w:rPr>
          <w:b/>
          <w:bCs/>
        </w:rPr>
        <w:t>Overall</w:t>
      </w:r>
      <w:r>
        <w:rPr>
          <w:b/>
          <w:bCs/>
        </w:rPr>
        <w:t>:</w:t>
      </w:r>
    </w:p>
    <w:p w14:paraId="258A19FB" w14:textId="77777777" w:rsidR="00E82DEA" w:rsidRDefault="00E82DEA" w:rsidP="005B5069">
      <w:pPr>
        <w:rPr>
          <w:lang w:bidi="th-TH"/>
        </w:rPr>
      </w:pPr>
    </w:p>
    <w:p w14:paraId="0EB33692" w14:textId="16EB1E2C" w:rsidR="00E82DEA" w:rsidRPr="005B5069" w:rsidRDefault="00E82DEA" w:rsidP="005B5069">
      <w:r w:rsidRPr="00E82DEA">
        <w:rPr>
          <w:noProof/>
        </w:rPr>
        <w:lastRenderedPageBreak/>
        <w:drawing>
          <wp:inline distT="0" distB="0" distL="0" distR="0" wp14:anchorId="54F1368E" wp14:editId="64A641CE">
            <wp:extent cx="5943600" cy="3234055"/>
            <wp:effectExtent l="0" t="0" r="0" b="4445"/>
            <wp:docPr id="82208080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80806" name="Picture 1" descr="A screenshot of a computer"/>
                    <pic:cNvPicPr/>
                  </pic:nvPicPr>
                  <pic:blipFill>
                    <a:blip r:embed="rId20"/>
                    <a:stretch>
                      <a:fillRect/>
                    </a:stretch>
                  </pic:blipFill>
                  <pic:spPr>
                    <a:xfrm>
                      <a:off x="0" y="0"/>
                      <a:ext cx="5943600" cy="3234055"/>
                    </a:xfrm>
                    <a:prstGeom prst="rect">
                      <a:avLst/>
                    </a:prstGeom>
                  </pic:spPr>
                </pic:pic>
              </a:graphicData>
            </a:graphic>
          </wp:inline>
        </w:drawing>
      </w:r>
    </w:p>
    <w:p w14:paraId="06F866A6" w14:textId="77777777" w:rsidR="005B5069" w:rsidRDefault="00174689" w:rsidP="005B5069">
      <w:pPr>
        <w:rPr>
          <w:ins w:id="82" w:author="Thaewa Tansarn" w:date="2025-05-11T15:56:00Z" w16du:dateUtc="2025-05-11T22:56:00Z"/>
          <w:lang w:bidi="th-TH"/>
        </w:rPr>
      </w:pPr>
      <w:r>
        <w:rPr>
          <w:noProof/>
        </w:rPr>
        <w:pict w14:anchorId="774913A5">
          <v:rect id="_x0000_i1030" alt="" style="width:451.3pt;height:.05pt;mso-width-percent:0;mso-height-percent:0;mso-width-percent:0;mso-height-percent:0" o:hralign="center" o:bullet="t" o:hrstd="t" o:hr="t" fillcolor="#a0a0a0" stroked="f"/>
        </w:pict>
      </w:r>
    </w:p>
    <w:p w14:paraId="3C42E658" w14:textId="7621A2FA" w:rsidR="00505438" w:rsidRPr="00505438" w:rsidRDefault="00505438">
      <w:pPr>
        <w:jc w:val="center"/>
        <w:rPr>
          <w:b/>
          <w:bCs/>
          <w:i/>
          <w:iCs/>
          <w:lang w:bidi="th-TH"/>
          <w:rPrChange w:id="83" w:author="Thaewa Tansarn" w:date="2025-05-11T15:57:00Z" w16du:dateUtc="2025-05-11T22:57:00Z">
            <w:rPr>
              <w:lang w:bidi="th-TH"/>
            </w:rPr>
          </w:rPrChange>
        </w:rPr>
        <w:pPrChange w:id="84" w:author="Thaewa Tansarn" w:date="2025-05-11T15:57:00Z" w16du:dateUtc="2025-05-11T22:57:00Z">
          <w:pPr/>
        </w:pPrChange>
      </w:pPr>
      <w:ins w:id="85" w:author="Thaewa Tansarn" w:date="2025-05-11T15:57:00Z">
        <w:r w:rsidRPr="00505438">
          <w:rPr>
            <w:b/>
            <w:bCs/>
            <w:i/>
            <w:iCs/>
            <w:lang w:bidi="th-TH"/>
            <w:rPrChange w:id="86" w:author="Thaewa Tansarn" w:date="2025-05-11T15:57:00Z" w16du:dateUtc="2025-05-11T22:57:00Z">
              <w:rPr>
                <w:lang w:bidi="th-TH"/>
              </w:rPr>
            </w:rPrChange>
          </w:rPr>
          <w:t>Fig. 7 Overall Interface and Workflow of the RAG Citation Graph Assistant</w:t>
        </w:r>
      </w:ins>
    </w:p>
    <w:p w14:paraId="0286A887" w14:textId="77777777" w:rsidR="005B5069" w:rsidRPr="005B5069" w:rsidRDefault="005B5069" w:rsidP="00D47BB3">
      <w:pPr>
        <w:pStyle w:val="Heading1"/>
      </w:pPr>
      <w:r w:rsidRPr="005B5069">
        <w:t>7. Experimentation &amp; Evaluation</w:t>
      </w:r>
    </w:p>
    <w:p w14:paraId="02FC0732" w14:textId="77777777" w:rsidR="005B5069" w:rsidRPr="005B5069" w:rsidRDefault="005B5069" w:rsidP="005B5069">
      <w:r w:rsidRPr="005B5069">
        <w:rPr>
          <w:b/>
          <w:bCs/>
        </w:rPr>
        <w:t>Dataset</w:t>
      </w:r>
      <w:r w:rsidRPr="005B5069">
        <w:t xml:space="preserve">: 10 papers from </w:t>
      </w:r>
      <w:proofErr w:type="spellStart"/>
      <w:r w:rsidRPr="005B5069">
        <w:t>ArXiv</w:t>
      </w:r>
      <w:proofErr w:type="spellEnd"/>
      <w:r w:rsidRPr="005B5069">
        <w:t xml:space="preserve"> and Google Scholar, all with dense citations.</w:t>
      </w:r>
    </w:p>
    <w:p w14:paraId="19ACB138" w14:textId="77777777" w:rsidR="005B5069" w:rsidRPr="005B5069" w:rsidRDefault="005B5069" w:rsidP="005B5069">
      <w:r w:rsidRPr="005B5069">
        <w:rPr>
          <w:b/>
          <w:bCs/>
        </w:rPr>
        <w:t>Metrics Used:</w:t>
      </w:r>
    </w:p>
    <w:p w14:paraId="11176BF9" w14:textId="77777777" w:rsidR="005B5069" w:rsidRPr="005B5069" w:rsidRDefault="005B5069" w:rsidP="005B5069">
      <w:pPr>
        <w:numPr>
          <w:ilvl w:val="0"/>
          <w:numId w:val="8"/>
        </w:numPr>
      </w:pPr>
      <w:r w:rsidRPr="005B5069">
        <w:t xml:space="preserve">BLEU, ROUGE-L, </w:t>
      </w:r>
      <w:proofErr w:type="spellStart"/>
      <w:r w:rsidRPr="005B5069">
        <w:t>BERTScore</w:t>
      </w:r>
      <w:proofErr w:type="spellEnd"/>
      <w:r w:rsidRPr="005B5069">
        <w:t xml:space="preserve"> (vs. human-curated answers)</w:t>
      </w:r>
    </w:p>
    <w:p w14:paraId="4A95F39F" w14:textId="77777777" w:rsidR="005B5069" w:rsidRPr="005B5069" w:rsidRDefault="005B5069" w:rsidP="005B5069">
      <w:pPr>
        <w:numPr>
          <w:ilvl w:val="0"/>
          <w:numId w:val="8"/>
        </w:numPr>
      </w:pPr>
      <w:r w:rsidRPr="005B5069">
        <w:t>Citation Accuracy (% of correctly identified papers)</w:t>
      </w:r>
    </w:p>
    <w:p w14:paraId="75B007B0" w14:textId="77777777" w:rsidR="005B5069" w:rsidRPr="005B5069" w:rsidRDefault="005B5069" w:rsidP="005B5069">
      <w:pPr>
        <w:numPr>
          <w:ilvl w:val="0"/>
          <w:numId w:val="8"/>
        </w:numPr>
      </w:pPr>
      <w:r w:rsidRPr="005B5069">
        <w:t>Hallucination Rate (manual checking)</w:t>
      </w:r>
    </w:p>
    <w:p w14:paraId="7D23D0B0" w14:textId="77777777" w:rsidR="005B5069" w:rsidRPr="005B5069" w:rsidRDefault="005B5069" w:rsidP="005B5069">
      <w:pPr>
        <w:numPr>
          <w:ilvl w:val="0"/>
          <w:numId w:val="8"/>
        </w:numPr>
      </w:pPr>
      <w:r w:rsidRPr="005B5069">
        <w:t>Confidence Score (computed from fused retrieval)</w:t>
      </w:r>
    </w:p>
    <w:p w14:paraId="6209E38D" w14:textId="77777777" w:rsidR="005B5069" w:rsidRDefault="005B5069" w:rsidP="005B5069">
      <w:pPr>
        <w:numPr>
          <w:ilvl w:val="0"/>
          <w:numId w:val="8"/>
        </w:numPr>
      </w:pPr>
      <w:r w:rsidRPr="005B5069">
        <w:t>Latency per query (average)</w:t>
      </w:r>
    </w:p>
    <w:p w14:paraId="5B3E8A50" w14:textId="77777777" w:rsidR="00D47BB3" w:rsidRDefault="00D47BB3" w:rsidP="007C0F65">
      <w:pPr>
        <w:rPr>
          <w:ins w:id="87" w:author="Thaewa Tansarn" w:date="2025-05-11T16:02:00Z" w16du:dateUtc="2025-05-11T23:02:00Z"/>
          <w:lang w:bidi="th-TH"/>
        </w:rPr>
      </w:pPr>
    </w:p>
    <w:p w14:paraId="3800EF9C" w14:textId="77777777" w:rsidR="0070206D" w:rsidRDefault="0070206D" w:rsidP="007C0F65">
      <w:pPr>
        <w:rPr>
          <w:ins w:id="88" w:author="Thaewa Tansarn" w:date="2025-05-11T16:02:00Z" w16du:dateUtc="2025-05-11T23:02:00Z"/>
          <w:lang w:bidi="th-TH"/>
        </w:rPr>
      </w:pPr>
    </w:p>
    <w:p w14:paraId="1AFBDA42" w14:textId="77777777" w:rsidR="0070206D" w:rsidRDefault="0070206D" w:rsidP="007C0F65">
      <w:pPr>
        <w:rPr>
          <w:ins w:id="89" w:author="Thaewa Tansarn" w:date="2025-05-11T16:02:00Z" w16du:dateUtc="2025-05-11T23:02:00Z"/>
          <w:lang w:bidi="th-TH"/>
        </w:rPr>
      </w:pPr>
    </w:p>
    <w:p w14:paraId="0AEC7215" w14:textId="77777777" w:rsidR="0070206D" w:rsidRPr="005B5069" w:rsidRDefault="0070206D" w:rsidP="007C0F65">
      <w:pPr>
        <w:rPr>
          <w:lang w:bidi="th-TH"/>
        </w:rPr>
      </w:pPr>
    </w:p>
    <w:p w14:paraId="306B7C8E" w14:textId="77777777" w:rsidR="005B5069" w:rsidRPr="005B5069" w:rsidRDefault="005B5069" w:rsidP="005B5069">
      <w:r w:rsidRPr="005B5069">
        <w:rPr>
          <w:b/>
          <w:bCs/>
        </w:rPr>
        <w:t>Results Table:</w:t>
      </w:r>
    </w:p>
    <w:tbl>
      <w:tblPr>
        <w:tblW w:w="5960" w:type="dxa"/>
        <w:tblCellSpacing w:w="15" w:type="dxa"/>
        <w:tblInd w:w="1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72"/>
        <w:gridCol w:w="2688"/>
      </w:tblGrid>
      <w:tr w:rsidR="005B5069" w:rsidRPr="005B5069" w14:paraId="4A4ED24D" w14:textId="77777777" w:rsidTr="00D47BB3">
        <w:trPr>
          <w:trHeight w:val="501"/>
          <w:tblHeader/>
          <w:tblCellSpacing w:w="15" w:type="dxa"/>
        </w:trPr>
        <w:tc>
          <w:tcPr>
            <w:tcW w:w="0" w:type="auto"/>
            <w:vAlign w:val="center"/>
            <w:hideMark/>
          </w:tcPr>
          <w:p w14:paraId="26960F61" w14:textId="77777777" w:rsidR="005B5069" w:rsidRPr="005B5069" w:rsidRDefault="005B5069" w:rsidP="005B5069">
            <w:pPr>
              <w:rPr>
                <w:b/>
                <w:bCs/>
              </w:rPr>
            </w:pPr>
            <w:r w:rsidRPr="005B5069">
              <w:rPr>
                <w:b/>
                <w:bCs/>
              </w:rPr>
              <w:lastRenderedPageBreak/>
              <w:t>Metric</w:t>
            </w:r>
          </w:p>
        </w:tc>
        <w:tc>
          <w:tcPr>
            <w:tcW w:w="0" w:type="auto"/>
            <w:vAlign w:val="center"/>
            <w:hideMark/>
          </w:tcPr>
          <w:p w14:paraId="65D8D421" w14:textId="77777777" w:rsidR="005B5069" w:rsidRPr="005B5069" w:rsidRDefault="005B5069" w:rsidP="005B5069">
            <w:pPr>
              <w:rPr>
                <w:b/>
                <w:bCs/>
              </w:rPr>
            </w:pPr>
            <w:r w:rsidRPr="005B5069">
              <w:rPr>
                <w:b/>
                <w:bCs/>
              </w:rPr>
              <w:t>Result</w:t>
            </w:r>
          </w:p>
        </w:tc>
      </w:tr>
      <w:tr w:rsidR="005B5069" w:rsidRPr="005B5069" w14:paraId="04A74170" w14:textId="77777777" w:rsidTr="00D47BB3">
        <w:trPr>
          <w:trHeight w:val="512"/>
          <w:tblCellSpacing w:w="15" w:type="dxa"/>
        </w:trPr>
        <w:tc>
          <w:tcPr>
            <w:tcW w:w="0" w:type="auto"/>
            <w:vAlign w:val="center"/>
            <w:hideMark/>
          </w:tcPr>
          <w:p w14:paraId="4CE6A56B" w14:textId="77777777" w:rsidR="005B5069" w:rsidRPr="005B5069" w:rsidRDefault="005B5069" w:rsidP="005B5069">
            <w:r w:rsidRPr="005B5069">
              <w:t>BLEU (vs. human)</w:t>
            </w:r>
          </w:p>
        </w:tc>
        <w:tc>
          <w:tcPr>
            <w:tcW w:w="0" w:type="auto"/>
            <w:vAlign w:val="center"/>
            <w:hideMark/>
          </w:tcPr>
          <w:p w14:paraId="4764E4B8" w14:textId="77777777" w:rsidR="005B5069" w:rsidRPr="005B5069" w:rsidRDefault="005B5069" w:rsidP="005B5069">
            <w:r w:rsidRPr="005B5069">
              <w:t>0.71</w:t>
            </w:r>
          </w:p>
        </w:tc>
      </w:tr>
      <w:tr w:rsidR="005B5069" w:rsidRPr="005B5069" w14:paraId="3D32590C" w14:textId="77777777" w:rsidTr="00D47BB3">
        <w:trPr>
          <w:trHeight w:val="512"/>
          <w:tblCellSpacing w:w="15" w:type="dxa"/>
        </w:trPr>
        <w:tc>
          <w:tcPr>
            <w:tcW w:w="0" w:type="auto"/>
            <w:vAlign w:val="center"/>
            <w:hideMark/>
          </w:tcPr>
          <w:p w14:paraId="1F8609F5" w14:textId="77777777" w:rsidR="005B5069" w:rsidRPr="005B5069" w:rsidRDefault="005B5069" w:rsidP="005B5069">
            <w:r w:rsidRPr="005B5069">
              <w:t>ROUGE-L</w:t>
            </w:r>
          </w:p>
        </w:tc>
        <w:tc>
          <w:tcPr>
            <w:tcW w:w="0" w:type="auto"/>
            <w:vAlign w:val="center"/>
            <w:hideMark/>
          </w:tcPr>
          <w:p w14:paraId="7438AC2E" w14:textId="77777777" w:rsidR="005B5069" w:rsidRPr="005B5069" w:rsidRDefault="005B5069" w:rsidP="005B5069">
            <w:r w:rsidRPr="005B5069">
              <w:t>0.68</w:t>
            </w:r>
          </w:p>
        </w:tc>
      </w:tr>
      <w:tr w:rsidR="005B5069" w:rsidRPr="005B5069" w14:paraId="3EFDDEA9" w14:textId="77777777" w:rsidTr="00D47BB3">
        <w:trPr>
          <w:trHeight w:val="512"/>
          <w:tblCellSpacing w:w="15" w:type="dxa"/>
        </w:trPr>
        <w:tc>
          <w:tcPr>
            <w:tcW w:w="0" w:type="auto"/>
            <w:vAlign w:val="center"/>
            <w:hideMark/>
          </w:tcPr>
          <w:p w14:paraId="4F8EF068" w14:textId="77777777" w:rsidR="005B5069" w:rsidRPr="005B5069" w:rsidRDefault="005B5069" w:rsidP="005B5069">
            <w:r w:rsidRPr="005B5069">
              <w:t>Citation Accuracy</w:t>
            </w:r>
          </w:p>
        </w:tc>
        <w:tc>
          <w:tcPr>
            <w:tcW w:w="0" w:type="auto"/>
            <w:vAlign w:val="center"/>
            <w:hideMark/>
          </w:tcPr>
          <w:p w14:paraId="39A9B7D3" w14:textId="77777777" w:rsidR="005B5069" w:rsidRPr="005B5069" w:rsidRDefault="005B5069" w:rsidP="005B5069">
            <w:r w:rsidRPr="005B5069">
              <w:t>87%</w:t>
            </w:r>
          </w:p>
        </w:tc>
      </w:tr>
      <w:tr w:rsidR="005B5069" w:rsidRPr="005B5069" w14:paraId="7B5854B0" w14:textId="77777777" w:rsidTr="00D47BB3">
        <w:trPr>
          <w:trHeight w:val="512"/>
          <w:tblCellSpacing w:w="15" w:type="dxa"/>
        </w:trPr>
        <w:tc>
          <w:tcPr>
            <w:tcW w:w="0" w:type="auto"/>
            <w:vAlign w:val="center"/>
            <w:hideMark/>
          </w:tcPr>
          <w:p w14:paraId="2C53DE66" w14:textId="77777777" w:rsidR="005B5069" w:rsidRPr="005B5069" w:rsidRDefault="005B5069" w:rsidP="005B5069">
            <w:r w:rsidRPr="005B5069">
              <w:t>Hallucination Rate</w:t>
            </w:r>
          </w:p>
        </w:tc>
        <w:tc>
          <w:tcPr>
            <w:tcW w:w="0" w:type="auto"/>
            <w:vAlign w:val="center"/>
            <w:hideMark/>
          </w:tcPr>
          <w:p w14:paraId="2887C333" w14:textId="77777777" w:rsidR="005B5069" w:rsidRPr="005B5069" w:rsidRDefault="005B5069" w:rsidP="005B5069">
            <w:r w:rsidRPr="005B5069">
              <w:t>6%</w:t>
            </w:r>
          </w:p>
        </w:tc>
      </w:tr>
      <w:tr w:rsidR="005B5069" w:rsidRPr="005B5069" w14:paraId="6866647B" w14:textId="77777777" w:rsidTr="00D47BB3">
        <w:trPr>
          <w:trHeight w:val="512"/>
          <w:tblCellSpacing w:w="15" w:type="dxa"/>
        </w:trPr>
        <w:tc>
          <w:tcPr>
            <w:tcW w:w="0" w:type="auto"/>
            <w:vAlign w:val="center"/>
            <w:hideMark/>
          </w:tcPr>
          <w:p w14:paraId="06B5E9FD" w14:textId="77777777" w:rsidR="005B5069" w:rsidRPr="005B5069" w:rsidRDefault="005B5069" w:rsidP="005B5069">
            <w:r w:rsidRPr="005B5069">
              <w:t>Explainability Score</w:t>
            </w:r>
          </w:p>
        </w:tc>
        <w:tc>
          <w:tcPr>
            <w:tcW w:w="0" w:type="auto"/>
            <w:vAlign w:val="center"/>
            <w:hideMark/>
          </w:tcPr>
          <w:p w14:paraId="0BDE40BE" w14:textId="77777777" w:rsidR="005B5069" w:rsidRPr="005B5069" w:rsidRDefault="005B5069" w:rsidP="005B5069">
            <w:r w:rsidRPr="005B5069">
              <w:t>4.6 / 5.0</w:t>
            </w:r>
          </w:p>
        </w:tc>
      </w:tr>
      <w:tr w:rsidR="005B5069" w:rsidRPr="005B5069" w14:paraId="718BD467" w14:textId="77777777" w:rsidTr="00D47BB3">
        <w:trPr>
          <w:trHeight w:val="512"/>
          <w:tblCellSpacing w:w="15" w:type="dxa"/>
        </w:trPr>
        <w:tc>
          <w:tcPr>
            <w:tcW w:w="0" w:type="auto"/>
            <w:vAlign w:val="center"/>
            <w:hideMark/>
          </w:tcPr>
          <w:p w14:paraId="3B29AA03" w14:textId="77777777" w:rsidR="005B5069" w:rsidRPr="005B5069" w:rsidRDefault="005B5069" w:rsidP="005B5069">
            <w:r w:rsidRPr="005B5069">
              <w:t>Latency</w:t>
            </w:r>
          </w:p>
        </w:tc>
        <w:tc>
          <w:tcPr>
            <w:tcW w:w="0" w:type="auto"/>
            <w:vAlign w:val="center"/>
            <w:hideMark/>
          </w:tcPr>
          <w:p w14:paraId="486BFB13" w14:textId="14151FCF" w:rsidR="005B5069" w:rsidRPr="005B5069" w:rsidRDefault="005B5069" w:rsidP="005B5069">
            <w:r w:rsidRPr="005B5069">
              <w:t>~2</w:t>
            </w:r>
            <w:r w:rsidR="00617D7B">
              <w:t>2</w:t>
            </w:r>
            <w:r w:rsidRPr="005B5069">
              <w:t>.4 sec/query</w:t>
            </w:r>
          </w:p>
        </w:tc>
      </w:tr>
    </w:tbl>
    <w:p w14:paraId="600AAA5A" w14:textId="77777777" w:rsidR="00D47BB3" w:rsidRDefault="00D47BB3" w:rsidP="005B5069">
      <w:pPr>
        <w:rPr>
          <w:b/>
          <w:bCs/>
        </w:rPr>
      </w:pPr>
    </w:p>
    <w:p w14:paraId="7DB66AA4" w14:textId="77777777" w:rsidR="00D47BB3" w:rsidRDefault="00D47BB3" w:rsidP="005B5069">
      <w:pPr>
        <w:rPr>
          <w:b/>
          <w:bCs/>
        </w:rPr>
      </w:pPr>
    </w:p>
    <w:p w14:paraId="1C605EB8" w14:textId="727C25E9" w:rsidR="005B5069" w:rsidRPr="005B5069" w:rsidRDefault="005B5069" w:rsidP="005B5069">
      <w:r w:rsidRPr="005B5069">
        <w:rPr>
          <w:b/>
          <w:bCs/>
        </w:rPr>
        <w:t>Hyperparameter Tuning</w:t>
      </w:r>
      <w:r w:rsidRPr="005B5069">
        <w:t>:</w:t>
      </w:r>
    </w:p>
    <w:p w14:paraId="381E7084" w14:textId="77777777" w:rsidR="005B5069" w:rsidRPr="005B5069" w:rsidRDefault="005B5069" w:rsidP="005B5069">
      <w:pPr>
        <w:numPr>
          <w:ilvl w:val="0"/>
          <w:numId w:val="9"/>
        </w:numPr>
      </w:pPr>
      <w:r w:rsidRPr="005B5069">
        <w:t xml:space="preserve">Embedding Model: </w:t>
      </w:r>
      <w:proofErr w:type="spellStart"/>
      <w:r w:rsidRPr="005B5069">
        <w:t>MiniLM</w:t>
      </w:r>
      <w:proofErr w:type="spellEnd"/>
      <w:r w:rsidRPr="005B5069">
        <w:t xml:space="preserve"> vs. BERT - </w:t>
      </w:r>
      <w:proofErr w:type="spellStart"/>
      <w:r w:rsidRPr="005B5069">
        <w:t>MiniLM</w:t>
      </w:r>
      <w:proofErr w:type="spellEnd"/>
      <w:r w:rsidRPr="005B5069">
        <w:t xml:space="preserve"> faster with acceptable accuracy</w:t>
      </w:r>
    </w:p>
    <w:p w14:paraId="02CF5039" w14:textId="70C984D9" w:rsidR="005B5069" w:rsidRPr="005B5069" w:rsidRDefault="005B5069" w:rsidP="005B5069">
      <w:pPr>
        <w:numPr>
          <w:ilvl w:val="0"/>
          <w:numId w:val="9"/>
        </w:numPr>
      </w:pPr>
      <w:r w:rsidRPr="005B5069">
        <w:t xml:space="preserve">Graph hops: 2 hops optimal; 3 reduced </w:t>
      </w:r>
      <w:r w:rsidR="007C0F65" w:rsidRPr="005B5069">
        <w:t>precisions</w:t>
      </w:r>
    </w:p>
    <w:p w14:paraId="66454D22" w14:textId="77777777" w:rsidR="005B5069" w:rsidRPr="005B5069" w:rsidRDefault="005B5069" w:rsidP="005B5069">
      <w:pPr>
        <w:numPr>
          <w:ilvl w:val="0"/>
          <w:numId w:val="9"/>
        </w:numPr>
      </w:pPr>
      <w:r w:rsidRPr="005B5069">
        <w:t>Fusion weight tuning: similarity (0.6), citations (0.3), hop score (0.1)</w:t>
      </w:r>
    </w:p>
    <w:p w14:paraId="0BACF490" w14:textId="77777777" w:rsidR="005B5069" w:rsidRPr="005B5069" w:rsidRDefault="00174689" w:rsidP="005B5069">
      <w:r>
        <w:rPr>
          <w:noProof/>
        </w:rPr>
        <w:pict w14:anchorId="4983A258">
          <v:rect id="_x0000_i1029" alt="" style="width:451.3pt;height:.05pt;mso-width-percent:0;mso-height-percent:0;mso-width-percent:0;mso-height-percent:0" o:hralign="center" o:hrstd="t" o:hr="t" fillcolor="#a0a0a0" stroked="f"/>
        </w:pict>
      </w:r>
    </w:p>
    <w:p w14:paraId="052EEF50" w14:textId="30AC895B" w:rsidR="005B5069" w:rsidRDefault="005B5069" w:rsidP="00D47BB3">
      <w:pPr>
        <w:pStyle w:val="Heading1"/>
        <w:numPr>
          <w:ilvl w:val="0"/>
          <w:numId w:val="3"/>
        </w:numPr>
        <w:rPr>
          <w:rStyle w:val="Heading1Char"/>
        </w:rPr>
      </w:pPr>
      <w:r w:rsidRPr="005B5069">
        <w:rPr>
          <w:rStyle w:val="Heading1Char"/>
        </w:rPr>
        <w:t>Comparative Analysis</w:t>
      </w:r>
    </w:p>
    <w:p w14:paraId="65EF841F" w14:textId="77777777" w:rsidR="00D47BB3" w:rsidRPr="00D47BB3" w:rsidRDefault="00D47BB3" w:rsidP="00D47BB3">
      <w:pPr>
        <w:pStyle w:val="ListParagraph"/>
      </w:pPr>
    </w:p>
    <w:tbl>
      <w:tblPr>
        <w:tblW w:w="0" w:type="auto"/>
        <w:tblCellSpacing w:w="15" w:type="dxa"/>
        <w:tblInd w:w="1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80"/>
        <w:gridCol w:w="656"/>
        <w:gridCol w:w="1564"/>
        <w:gridCol w:w="1394"/>
      </w:tblGrid>
      <w:tr w:rsidR="005B5069" w:rsidRPr="005B5069" w14:paraId="7706DF9D" w14:textId="77777777" w:rsidTr="00D47BB3">
        <w:trPr>
          <w:tblHeader/>
          <w:tblCellSpacing w:w="15" w:type="dxa"/>
        </w:trPr>
        <w:tc>
          <w:tcPr>
            <w:tcW w:w="0" w:type="auto"/>
            <w:vAlign w:val="center"/>
            <w:hideMark/>
          </w:tcPr>
          <w:p w14:paraId="749F8FF9" w14:textId="77777777" w:rsidR="005B5069" w:rsidRPr="005B5069" w:rsidRDefault="005B5069" w:rsidP="005B5069">
            <w:pPr>
              <w:rPr>
                <w:b/>
                <w:bCs/>
              </w:rPr>
            </w:pPr>
            <w:r w:rsidRPr="005B5069">
              <w:rPr>
                <w:b/>
                <w:bCs/>
              </w:rPr>
              <w:t>Retrieval Strategy</w:t>
            </w:r>
          </w:p>
        </w:tc>
        <w:tc>
          <w:tcPr>
            <w:tcW w:w="0" w:type="auto"/>
            <w:vAlign w:val="center"/>
            <w:hideMark/>
          </w:tcPr>
          <w:p w14:paraId="28634157" w14:textId="77777777" w:rsidR="005B5069" w:rsidRPr="005B5069" w:rsidRDefault="005B5069" w:rsidP="005B5069">
            <w:pPr>
              <w:rPr>
                <w:b/>
                <w:bCs/>
              </w:rPr>
            </w:pPr>
            <w:r w:rsidRPr="005B5069">
              <w:rPr>
                <w:b/>
                <w:bCs/>
              </w:rPr>
              <w:t>BLEU</w:t>
            </w:r>
          </w:p>
        </w:tc>
        <w:tc>
          <w:tcPr>
            <w:tcW w:w="0" w:type="auto"/>
            <w:vAlign w:val="center"/>
            <w:hideMark/>
          </w:tcPr>
          <w:p w14:paraId="02CE6014" w14:textId="77777777" w:rsidR="005B5069" w:rsidRPr="005B5069" w:rsidRDefault="005B5069" w:rsidP="005B5069">
            <w:pPr>
              <w:rPr>
                <w:b/>
                <w:bCs/>
              </w:rPr>
            </w:pPr>
            <w:r w:rsidRPr="005B5069">
              <w:rPr>
                <w:b/>
                <w:bCs/>
              </w:rPr>
              <w:t>Explainability</w:t>
            </w:r>
          </w:p>
        </w:tc>
        <w:tc>
          <w:tcPr>
            <w:tcW w:w="0" w:type="auto"/>
            <w:vAlign w:val="center"/>
            <w:hideMark/>
          </w:tcPr>
          <w:p w14:paraId="42489EF4" w14:textId="77777777" w:rsidR="005B5069" w:rsidRPr="005B5069" w:rsidRDefault="005B5069" w:rsidP="005B5069">
            <w:pPr>
              <w:rPr>
                <w:b/>
                <w:bCs/>
              </w:rPr>
            </w:pPr>
            <w:r w:rsidRPr="005B5069">
              <w:rPr>
                <w:b/>
                <w:bCs/>
              </w:rPr>
              <w:t>Avg Latency</w:t>
            </w:r>
          </w:p>
        </w:tc>
      </w:tr>
      <w:tr w:rsidR="005B5069" w:rsidRPr="005B5069" w14:paraId="153EAC8A" w14:textId="77777777" w:rsidTr="00D47BB3">
        <w:trPr>
          <w:tblCellSpacing w:w="15" w:type="dxa"/>
        </w:trPr>
        <w:tc>
          <w:tcPr>
            <w:tcW w:w="0" w:type="auto"/>
            <w:vAlign w:val="center"/>
            <w:hideMark/>
          </w:tcPr>
          <w:p w14:paraId="5DBD8D3C" w14:textId="77777777" w:rsidR="005B5069" w:rsidRPr="005B5069" w:rsidRDefault="005B5069" w:rsidP="005B5069">
            <w:r w:rsidRPr="005B5069">
              <w:t>Vector-only RAG</w:t>
            </w:r>
          </w:p>
        </w:tc>
        <w:tc>
          <w:tcPr>
            <w:tcW w:w="0" w:type="auto"/>
            <w:vAlign w:val="center"/>
            <w:hideMark/>
          </w:tcPr>
          <w:p w14:paraId="4BE012BC" w14:textId="77777777" w:rsidR="005B5069" w:rsidRPr="005B5069" w:rsidRDefault="005B5069" w:rsidP="005B5069">
            <w:r w:rsidRPr="005B5069">
              <w:t>0.65</w:t>
            </w:r>
          </w:p>
        </w:tc>
        <w:tc>
          <w:tcPr>
            <w:tcW w:w="0" w:type="auto"/>
            <w:vAlign w:val="center"/>
            <w:hideMark/>
          </w:tcPr>
          <w:p w14:paraId="6E3B8B43" w14:textId="77777777" w:rsidR="005B5069" w:rsidRPr="005B5069" w:rsidRDefault="005B5069" w:rsidP="005B5069">
            <w:r w:rsidRPr="005B5069">
              <w:t>Low</w:t>
            </w:r>
          </w:p>
        </w:tc>
        <w:tc>
          <w:tcPr>
            <w:tcW w:w="0" w:type="auto"/>
            <w:vAlign w:val="center"/>
            <w:hideMark/>
          </w:tcPr>
          <w:p w14:paraId="7D5A88CA" w14:textId="0BB26B1C" w:rsidR="005B5069" w:rsidRPr="005B5069" w:rsidRDefault="005B5069" w:rsidP="005B5069">
            <w:r w:rsidRPr="005B5069">
              <w:t>1</w:t>
            </w:r>
            <w:r w:rsidR="00617D7B">
              <w:t>7</w:t>
            </w:r>
            <w:r w:rsidRPr="005B5069">
              <w:t>.2s</w:t>
            </w:r>
          </w:p>
        </w:tc>
      </w:tr>
      <w:tr w:rsidR="005B5069" w:rsidRPr="005B5069" w14:paraId="32D9FF8D" w14:textId="77777777" w:rsidTr="00D47BB3">
        <w:trPr>
          <w:tblCellSpacing w:w="15" w:type="dxa"/>
        </w:trPr>
        <w:tc>
          <w:tcPr>
            <w:tcW w:w="0" w:type="auto"/>
            <w:vAlign w:val="center"/>
            <w:hideMark/>
          </w:tcPr>
          <w:p w14:paraId="206DE70D" w14:textId="77777777" w:rsidR="005B5069" w:rsidRPr="005B5069" w:rsidRDefault="005B5069" w:rsidP="005B5069">
            <w:r w:rsidRPr="005B5069">
              <w:t>Citation Graph only</w:t>
            </w:r>
          </w:p>
        </w:tc>
        <w:tc>
          <w:tcPr>
            <w:tcW w:w="0" w:type="auto"/>
            <w:vAlign w:val="center"/>
            <w:hideMark/>
          </w:tcPr>
          <w:p w14:paraId="3345AB0D" w14:textId="77777777" w:rsidR="005B5069" w:rsidRPr="005B5069" w:rsidRDefault="005B5069" w:rsidP="005B5069">
            <w:r w:rsidRPr="005B5069">
              <w:t>0.61</w:t>
            </w:r>
          </w:p>
        </w:tc>
        <w:tc>
          <w:tcPr>
            <w:tcW w:w="0" w:type="auto"/>
            <w:vAlign w:val="center"/>
            <w:hideMark/>
          </w:tcPr>
          <w:p w14:paraId="12BFD696" w14:textId="77777777" w:rsidR="005B5069" w:rsidRPr="005B5069" w:rsidRDefault="005B5069" w:rsidP="005B5069">
            <w:r w:rsidRPr="005B5069">
              <w:t>Medium</w:t>
            </w:r>
          </w:p>
        </w:tc>
        <w:tc>
          <w:tcPr>
            <w:tcW w:w="0" w:type="auto"/>
            <w:vAlign w:val="center"/>
            <w:hideMark/>
          </w:tcPr>
          <w:p w14:paraId="6497E932" w14:textId="56C3D8BA" w:rsidR="005B5069" w:rsidRPr="005B5069" w:rsidRDefault="005B5069" w:rsidP="005B5069">
            <w:r w:rsidRPr="005B5069">
              <w:t>1</w:t>
            </w:r>
            <w:r w:rsidR="00617D7B">
              <w:t>2</w:t>
            </w:r>
            <w:r w:rsidRPr="005B5069">
              <w:t>.0s</w:t>
            </w:r>
          </w:p>
        </w:tc>
      </w:tr>
      <w:tr w:rsidR="005B5069" w:rsidRPr="005B5069" w14:paraId="4A8137A4" w14:textId="77777777" w:rsidTr="00D47BB3">
        <w:trPr>
          <w:tblCellSpacing w:w="15" w:type="dxa"/>
        </w:trPr>
        <w:tc>
          <w:tcPr>
            <w:tcW w:w="0" w:type="auto"/>
            <w:vAlign w:val="center"/>
            <w:hideMark/>
          </w:tcPr>
          <w:p w14:paraId="702D9CA3" w14:textId="77777777" w:rsidR="005B5069" w:rsidRPr="005B5069" w:rsidRDefault="005B5069" w:rsidP="005B5069">
            <w:r w:rsidRPr="005B5069">
              <w:t>Our Hybrid (Graph-RAG)</w:t>
            </w:r>
          </w:p>
        </w:tc>
        <w:tc>
          <w:tcPr>
            <w:tcW w:w="0" w:type="auto"/>
            <w:vAlign w:val="center"/>
            <w:hideMark/>
          </w:tcPr>
          <w:p w14:paraId="20DEFFF2" w14:textId="77777777" w:rsidR="005B5069" w:rsidRPr="005B5069" w:rsidRDefault="005B5069" w:rsidP="005B5069">
            <w:r w:rsidRPr="005B5069">
              <w:t>0.71</w:t>
            </w:r>
          </w:p>
        </w:tc>
        <w:tc>
          <w:tcPr>
            <w:tcW w:w="0" w:type="auto"/>
            <w:vAlign w:val="center"/>
            <w:hideMark/>
          </w:tcPr>
          <w:p w14:paraId="260D9B97" w14:textId="77777777" w:rsidR="005B5069" w:rsidRPr="005B5069" w:rsidRDefault="005B5069" w:rsidP="005B5069">
            <w:r w:rsidRPr="005B5069">
              <w:t>High</w:t>
            </w:r>
          </w:p>
        </w:tc>
        <w:tc>
          <w:tcPr>
            <w:tcW w:w="0" w:type="auto"/>
            <w:vAlign w:val="center"/>
            <w:hideMark/>
          </w:tcPr>
          <w:p w14:paraId="7316BDEE" w14:textId="325E4351" w:rsidR="005B5069" w:rsidRPr="005B5069" w:rsidRDefault="005B5069" w:rsidP="005B5069">
            <w:r w:rsidRPr="005B5069">
              <w:t>2</w:t>
            </w:r>
            <w:r w:rsidR="00617D7B">
              <w:t>2</w:t>
            </w:r>
            <w:r w:rsidRPr="005B5069">
              <w:t>.4s</w:t>
            </w:r>
          </w:p>
        </w:tc>
      </w:tr>
    </w:tbl>
    <w:p w14:paraId="003BC743" w14:textId="77777777" w:rsidR="00D47BB3" w:rsidRDefault="00D47BB3" w:rsidP="005B5069">
      <w:pPr>
        <w:rPr>
          <w:ins w:id="90" w:author="Thaewa Tansarn" w:date="2025-05-11T16:02:00Z" w16du:dateUtc="2025-05-11T23:02:00Z"/>
          <w:b/>
          <w:bCs/>
          <w:lang w:bidi="th-TH"/>
        </w:rPr>
      </w:pPr>
    </w:p>
    <w:p w14:paraId="36860835" w14:textId="77777777" w:rsidR="0070206D" w:rsidRDefault="0070206D" w:rsidP="005B5069">
      <w:pPr>
        <w:rPr>
          <w:b/>
          <w:bCs/>
          <w:lang w:bidi="th-TH"/>
        </w:rPr>
      </w:pPr>
    </w:p>
    <w:p w14:paraId="5A4062DF" w14:textId="6E4FA362" w:rsidR="005B5069" w:rsidRPr="005B5069" w:rsidRDefault="005B5069" w:rsidP="005B5069">
      <w:r w:rsidRPr="005B5069">
        <w:rPr>
          <w:b/>
          <w:bCs/>
        </w:rPr>
        <w:t>LLM Comparison</w:t>
      </w:r>
      <w:r w:rsidRPr="005B5069">
        <w:t>:</w:t>
      </w:r>
    </w:p>
    <w:p w14:paraId="731DEC1C" w14:textId="77777777" w:rsidR="005B5069" w:rsidRPr="005B5069" w:rsidRDefault="005B5069" w:rsidP="005B5069">
      <w:pPr>
        <w:numPr>
          <w:ilvl w:val="0"/>
          <w:numId w:val="10"/>
        </w:numPr>
      </w:pPr>
      <w:r w:rsidRPr="005B5069">
        <w:lastRenderedPageBreak/>
        <w:t>GPT-3.5 Turbo: High quality, expensive, requires API</w:t>
      </w:r>
    </w:p>
    <w:p w14:paraId="5DF7EBFA" w14:textId="77777777" w:rsidR="005B5069" w:rsidRPr="005B5069" w:rsidRDefault="005B5069" w:rsidP="005B5069">
      <w:pPr>
        <w:numPr>
          <w:ilvl w:val="0"/>
          <w:numId w:val="10"/>
        </w:numPr>
      </w:pPr>
      <w:proofErr w:type="spellStart"/>
      <w:r w:rsidRPr="005B5069">
        <w:t>LLaMA</w:t>
      </w:r>
      <w:proofErr w:type="spellEnd"/>
      <w:r w:rsidRPr="005B5069">
        <w:t xml:space="preserve"> 2: Decent quality, weaker on newer papers</w:t>
      </w:r>
    </w:p>
    <w:p w14:paraId="0B24AEC4" w14:textId="77777777" w:rsidR="005B5069" w:rsidRPr="005B5069" w:rsidRDefault="005B5069" w:rsidP="005B5069">
      <w:pPr>
        <w:numPr>
          <w:ilvl w:val="0"/>
          <w:numId w:val="10"/>
        </w:numPr>
      </w:pPr>
      <w:proofErr w:type="spellStart"/>
      <w:r w:rsidRPr="005B5069">
        <w:t>LLaMA</w:t>
      </w:r>
      <w:proofErr w:type="spellEnd"/>
      <w:r w:rsidRPr="005B5069">
        <w:t xml:space="preserve"> 3.2B via </w:t>
      </w:r>
      <w:proofErr w:type="spellStart"/>
      <w:r w:rsidRPr="005B5069">
        <w:t>Ollama</w:t>
      </w:r>
      <w:proofErr w:type="spellEnd"/>
      <w:r w:rsidRPr="005B5069">
        <w:t>: Best local performance + control</w:t>
      </w:r>
    </w:p>
    <w:p w14:paraId="1951399F" w14:textId="77777777" w:rsidR="005B5069" w:rsidRPr="005B5069" w:rsidRDefault="00174689" w:rsidP="005B5069">
      <w:r>
        <w:rPr>
          <w:noProof/>
        </w:rPr>
        <w:pict w14:anchorId="59F7D81E">
          <v:rect id="_x0000_i1028" alt="" style="width:451.3pt;height:.05pt;mso-width-percent:0;mso-height-percent:0;mso-width-percent:0;mso-height-percent:0" o:hralign="center" o:hrstd="t" o:hr="t" fillcolor="#a0a0a0" stroked="f"/>
        </w:pict>
      </w:r>
    </w:p>
    <w:p w14:paraId="43D7EF78" w14:textId="57591F85" w:rsidR="005B5069" w:rsidRPr="005B5069" w:rsidRDefault="005B5069" w:rsidP="004021BF">
      <w:pPr>
        <w:pStyle w:val="Heading1"/>
      </w:pPr>
      <w:r w:rsidRPr="005B5069">
        <w:t>9. Visualizations</w:t>
      </w:r>
    </w:p>
    <w:p w14:paraId="4E0A9E3E" w14:textId="0D3659EA" w:rsidR="005B5069" w:rsidRDefault="005B5069" w:rsidP="005B5069">
      <w:pPr>
        <w:numPr>
          <w:ilvl w:val="0"/>
          <w:numId w:val="11"/>
        </w:numPr>
      </w:pPr>
      <w:r w:rsidRPr="005B5069">
        <w:t xml:space="preserve">Interactive </w:t>
      </w:r>
      <w:commentRangeStart w:id="91"/>
      <w:r w:rsidRPr="005B5069">
        <w:t>Citation Graph</w:t>
      </w:r>
      <w:commentRangeEnd w:id="91"/>
      <w:r w:rsidR="004021BF">
        <w:rPr>
          <w:rStyle w:val="CommentReference"/>
        </w:rPr>
        <w:commentReference w:id="91"/>
      </w:r>
    </w:p>
    <w:p w14:paraId="18362B9F" w14:textId="71343D92" w:rsidR="004021BF" w:rsidRDefault="004021BF" w:rsidP="004021BF">
      <w:pPr>
        <w:ind w:left="720"/>
        <w:rPr>
          <w:ins w:id="92" w:author="Thaewa Tansarn" w:date="2025-05-11T15:57:00Z" w16du:dateUtc="2025-05-11T22:57:00Z"/>
          <w:lang w:bidi="th-TH"/>
        </w:rPr>
      </w:pPr>
      <w:r w:rsidRPr="00617D7B">
        <w:rPr>
          <w:noProof/>
        </w:rPr>
        <w:drawing>
          <wp:inline distT="0" distB="0" distL="0" distR="0" wp14:anchorId="7C2AFD8E" wp14:editId="637ADDEE">
            <wp:extent cx="5128591" cy="1213109"/>
            <wp:effectExtent l="0" t="0" r="0" b="6350"/>
            <wp:docPr id="1336559918" name="Picture 1" descr="A close-up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36204" name="Picture 1" descr="A close-up of a network&#10;&#10;AI-generated content may be incorrect."/>
                    <pic:cNvPicPr/>
                  </pic:nvPicPr>
                  <pic:blipFill>
                    <a:blip r:embed="rId19"/>
                    <a:stretch>
                      <a:fillRect/>
                    </a:stretch>
                  </pic:blipFill>
                  <pic:spPr>
                    <a:xfrm>
                      <a:off x="0" y="0"/>
                      <a:ext cx="5148761" cy="1217880"/>
                    </a:xfrm>
                    <a:prstGeom prst="rect">
                      <a:avLst/>
                    </a:prstGeom>
                  </pic:spPr>
                </pic:pic>
              </a:graphicData>
            </a:graphic>
          </wp:inline>
        </w:drawing>
      </w:r>
    </w:p>
    <w:p w14:paraId="5930268E" w14:textId="7A196DC5" w:rsidR="003A1FA2" w:rsidRPr="003A1FA2" w:rsidRDefault="003A1FA2">
      <w:pPr>
        <w:jc w:val="center"/>
        <w:rPr>
          <w:b/>
          <w:bCs/>
          <w:i/>
          <w:iCs/>
          <w:lang w:bidi="th-TH"/>
          <w:rPrChange w:id="93" w:author="Thaewa Tansarn" w:date="2025-05-11T15:58:00Z" w16du:dateUtc="2025-05-11T22:58:00Z">
            <w:rPr>
              <w:lang w:bidi="th-TH"/>
            </w:rPr>
          </w:rPrChange>
        </w:rPr>
        <w:pPrChange w:id="94" w:author="Thaewa Tansarn" w:date="2025-05-11T15:58:00Z" w16du:dateUtc="2025-05-11T22:58:00Z">
          <w:pPr>
            <w:ind w:left="720"/>
          </w:pPr>
        </w:pPrChange>
      </w:pPr>
      <w:ins w:id="95" w:author="Thaewa Tansarn" w:date="2025-05-11T15:57:00Z">
        <w:r w:rsidRPr="003A1FA2">
          <w:rPr>
            <w:b/>
            <w:bCs/>
            <w:i/>
            <w:iCs/>
            <w:lang w:bidi="th-TH"/>
            <w:rPrChange w:id="96" w:author="Thaewa Tansarn" w:date="2025-05-11T15:58:00Z" w16du:dateUtc="2025-05-11T22:58:00Z">
              <w:rPr>
                <w:lang w:bidi="th-TH"/>
              </w:rPr>
            </w:rPrChange>
          </w:rPr>
          <w:t>Fig. 8 Interactive Citation Graph Centered on the Input Paper</w:t>
        </w:r>
      </w:ins>
    </w:p>
    <w:p w14:paraId="08658D97" w14:textId="77777777" w:rsidR="005B5069" w:rsidRDefault="005B5069" w:rsidP="005B5069">
      <w:pPr>
        <w:numPr>
          <w:ilvl w:val="0"/>
          <w:numId w:val="11"/>
        </w:numPr>
      </w:pPr>
      <w:r w:rsidRPr="005B5069">
        <w:t>Chunk Length Distribution (Histogram)</w:t>
      </w:r>
    </w:p>
    <w:p w14:paraId="4A144B1E" w14:textId="2663B7F8" w:rsidR="004021BF" w:rsidRDefault="004021BF">
      <w:pPr>
        <w:ind w:left="720"/>
        <w:jc w:val="center"/>
        <w:rPr>
          <w:ins w:id="97" w:author="Thaewa Tansarn" w:date="2025-05-11T15:58:00Z" w16du:dateUtc="2025-05-11T22:58:00Z"/>
          <w:lang w:bidi="th-TH"/>
        </w:rPr>
        <w:pPrChange w:id="98" w:author="Thaewa Tansarn" w:date="2025-05-11T15:59:00Z" w16du:dateUtc="2025-05-11T22:59:00Z">
          <w:pPr>
            <w:ind w:left="720"/>
          </w:pPr>
        </w:pPrChange>
      </w:pPr>
      <w:r w:rsidRPr="004021BF">
        <w:rPr>
          <w:noProof/>
        </w:rPr>
        <w:drawing>
          <wp:inline distT="0" distB="0" distL="0" distR="0" wp14:anchorId="5A955B91" wp14:editId="4954FD94">
            <wp:extent cx="3947823" cy="2851701"/>
            <wp:effectExtent l="0" t="0" r="0" b="6350"/>
            <wp:docPr id="2084287277"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87277" name="Picture 1" descr="A graph of a diagram&#10;&#10;AI-generated content may be incorrect."/>
                    <pic:cNvPicPr/>
                  </pic:nvPicPr>
                  <pic:blipFill>
                    <a:blip r:embed="rId21"/>
                    <a:stretch>
                      <a:fillRect/>
                    </a:stretch>
                  </pic:blipFill>
                  <pic:spPr>
                    <a:xfrm>
                      <a:off x="0" y="0"/>
                      <a:ext cx="3963741" cy="2863199"/>
                    </a:xfrm>
                    <a:prstGeom prst="rect">
                      <a:avLst/>
                    </a:prstGeom>
                  </pic:spPr>
                </pic:pic>
              </a:graphicData>
            </a:graphic>
          </wp:inline>
        </w:drawing>
      </w:r>
    </w:p>
    <w:p w14:paraId="3BFE9B14" w14:textId="0C6D9642" w:rsidR="003A1FA2" w:rsidRDefault="003A1FA2" w:rsidP="003A1FA2">
      <w:pPr>
        <w:jc w:val="center"/>
        <w:rPr>
          <w:ins w:id="99" w:author="Thaewa Tansarn" w:date="2025-05-11T15:59:00Z" w16du:dateUtc="2025-05-11T22:59:00Z"/>
          <w:b/>
          <w:bCs/>
          <w:i/>
          <w:iCs/>
          <w:lang w:bidi="th-TH"/>
        </w:rPr>
      </w:pPr>
      <w:ins w:id="100" w:author="Thaewa Tansarn" w:date="2025-05-11T16:01:00Z" w16du:dateUtc="2025-05-11T23:01:00Z">
        <w:r>
          <w:rPr>
            <w:rFonts w:hint="cs"/>
            <w:b/>
            <w:bCs/>
            <w:i/>
            <w:iCs/>
            <w:cs/>
            <w:lang w:bidi="th-TH"/>
          </w:rPr>
          <w:t xml:space="preserve">            </w:t>
        </w:r>
      </w:ins>
      <w:ins w:id="101" w:author="Thaewa Tansarn" w:date="2025-05-11T15:59:00Z">
        <w:r w:rsidRPr="003A1FA2">
          <w:rPr>
            <w:b/>
            <w:bCs/>
            <w:i/>
            <w:iCs/>
            <w:lang w:bidi="th-TH"/>
            <w:rPrChange w:id="102" w:author="Thaewa Tansarn" w:date="2025-05-11T15:59:00Z" w16du:dateUtc="2025-05-11T22:59:00Z">
              <w:rPr>
                <w:lang w:bidi="th-TH"/>
              </w:rPr>
            </w:rPrChange>
          </w:rPr>
          <w:t>Fig. 9 Histogram of Chunk Length Distribution</w:t>
        </w:r>
      </w:ins>
    </w:p>
    <w:p w14:paraId="1E197C88" w14:textId="77777777" w:rsidR="003A1FA2" w:rsidRPr="003A1FA2" w:rsidRDefault="003A1FA2">
      <w:pPr>
        <w:jc w:val="center"/>
        <w:rPr>
          <w:b/>
          <w:bCs/>
          <w:i/>
          <w:iCs/>
          <w:lang w:bidi="th-TH"/>
          <w:rPrChange w:id="103" w:author="Thaewa Tansarn" w:date="2025-05-11T15:59:00Z" w16du:dateUtc="2025-05-11T22:59:00Z">
            <w:rPr>
              <w:lang w:bidi="th-TH"/>
            </w:rPr>
          </w:rPrChange>
        </w:rPr>
        <w:pPrChange w:id="104" w:author="Thaewa Tansarn" w:date="2025-05-11T15:59:00Z" w16du:dateUtc="2025-05-11T22:59:00Z">
          <w:pPr>
            <w:ind w:left="720"/>
          </w:pPr>
        </w:pPrChange>
      </w:pPr>
    </w:p>
    <w:p w14:paraId="3AF57DE6" w14:textId="77777777" w:rsidR="005B5069" w:rsidRDefault="005B5069" w:rsidP="005B5069">
      <w:pPr>
        <w:numPr>
          <w:ilvl w:val="0"/>
          <w:numId w:val="11"/>
        </w:numPr>
      </w:pPr>
      <w:r w:rsidRPr="005B5069">
        <w:t>Fusion Score Contribution (Stacked Bar)</w:t>
      </w:r>
    </w:p>
    <w:p w14:paraId="2C42713E" w14:textId="00A50F1F" w:rsidR="004021BF" w:rsidRDefault="004021BF">
      <w:pPr>
        <w:ind w:left="720"/>
        <w:jc w:val="center"/>
        <w:rPr>
          <w:ins w:id="105" w:author="Thaewa Tansarn" w:date="2025-05-11T16:00:00Z" w16du:dateUtc="2025-05-11T23:00:00Z"/>
          <w:lang w:bidi="th-TH"/>
        </w:rPr>
        <w:pPrChange w:id="106" w:author="Thaewa Tansarn" w:date="2025-05-11T16:01:00Z" w16du:dateUtc="2025-05-11T23:01:00Z">
          <w:pPr>
            <w:ind w:left="720"/>
          </w:pPr>
        </w:pPrChange>
      </w:pPr>
      <w:r w:rsidRPr="004021BF">
        <w:rPr>
          <w:noProof/>
        </w:rPr>
        <w:lastRenderedPageBreak/>
        <w:drawing>
          <wp:inline distT="0" distB="0" distL="0" distR="0" wp14:anchorId="5741DA59" wp14:editId="0C7C47B3">
            <wp:extent cx="4138240" cy="2394963"/>
            <wp:effectExtent l="0" t="0" r="0" b="5715"/>
            <wp:docPr id="1292403221"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3221" name="Picture 1" descr="A graph of a bar chart&#10;&#10;AI-generated content may be incorrect."/>
                    <pic:cNvPicPr/>
                  </pic:nvPicPr>
                  <pic:blipFill>
                    <a:blip r:embed="rId22"/>
                    <a:stretch>
                      <a:fillRect/>
                    </a:stretch>
                  </pic:blipFill>
                  <pic:spPr>
                    <a:xfrm>
                      <a:off x="0" y="0"/>
                      <a:ext cx="4152551" cy="2403245"/>
                    </a:xfrm>
                    <a:prstGeom prst="rect">
                      <a:avLst/>
                    </a:prstGeom>
                  </pic:spPr>
                </pic:pic>
              </a:graphicData>
            </a:graphic>
          </wp:inline>
        </w:drawing>
      </w:r>
    </w:p>
    <w:p w14:paraId="39096A14" w14:textId="18D1079E" w:rsidR="003A1FA2" w:rsidRPr="003A1FA2" w:rsidRDefault="003A1FA2">
      <w:pPr>
        <w:jc w:val="center"/>
        <w:rPr>
          <w:b/>
          <w:bCs/>
          <w:i/>
          <w:iCs/>
          <w:lang w:bidi="th-TH"/>
          <w:rPrChange w:id="107" w:author="Thaewa Tansarn" w:date="2025-05-11T16:00:00Z" w16du:dateUtc="2025-05-11T23:00:00Z">
            <w:rPr>
              <w:lang w:bidi="th-TH"/>
            </w:rPr>
          </w:rPrChange>
        </w:rPr>
        <w:pPrChange w:id="108" w:author="Thaewa Tansarn" w:date="2025-05-11T16:01:00Z" w16du:dateUtc="2025-05-11T23:01:00Z">
          <w:pPr>
            <w:ind w:left="720"/>
          </w:pPr>
        </w:pPrChange>
      </w:pPr>
      <w:ins w:id="109" w:author="Thaewa Tansarn" w:date="2025-05-11T16:01:00Z" w16du:dateUtc="2025-05-11T23:01:00Z">
        <w:r>
          <w:rPr>
            <w:rFonts w:hint="cs"/>
            <w:b/>
            <w:bCs/>
            <w:i/>
            <w:iCs/>
            <w:cs/>
            <w:lang w:bidi="th-TH"/>
          </w:rPr>
          <w:t xml:space="preserve">                        </w:t>
        </w:r>
      </w:ins>
      <w:ins w:id="110" w:author="Thaewa Tansarn" w:date="2025-05-11T16:00:00Z">
        <w:r w:rsidRPr="003A1FA2">
          <w:rPr>
            <w:b/>
            <w:bCs/>
            <w:i/>
            <w:iCs/>
            <w:lang w:bidi="th-TH"/>
            <w:rPrChange w:id="111" w:author="Thaewa Tansarn" w:date="2025-05-11T16:00:00Z" w16du:dateUtc="2025-05-11T23:00:00Z">
              <w:rPr>
                <w:lang w:bidi="th-TH"/>
              </w:rPr>
            </w:rPrChange>
          </w:rPr>
          <w:t>Fig. 10 Fusion Score Contribution for Retrieved Documents</w:t>
        </w:r>
      </w:ins>
    </w:p>
    <w:p w14:paraId="76EBA230" w14:textId="77777777" w:rsidR="005B5069" w:rsidRDefault="005B5069" w:rsidP="005B5069">
      <w:pPr>
        <w:numPr>
          <w:ilvl w:val="0"/>
          <w:numId w:val="11"/>
        </w:numPr>
      </w:pPr>
      <w:r w:rsidRPr="005B5069">
        <w:t>Confidence Score Histogram</w:t>
      </w:r>
    </w:p>
    <w:p w14:paraId="4599B2CC" w14:textId="08D5B132" w:rsidR="005332D4" w:rsidRDefault="005332D4">
      <w:pPr>
        <w:ind w:left="720"/>
        <w:jc w:val="center"/>
        <w:rPr>
          <w:ins w:id="112" w:author="Thaewa Tansarn" w:date="2025-05-11T16:03:00Z" w16du:dateUtc="2025-05-11T23:03:00Z"/>
          <w:lang w:bidi="th-TH"/>
        </w:rPr>
        <w:pPrChange w:id="113" w:author="Thaewa Tansarn" w:date="2025-05-11T16:03:00Z" w16du:dateUtc="2025-05-11T23:03:00Z">
          <w:pPr>
            <w:ind w:left="720"/>
          </w:pPr>
        </w:pPrChange>
      </w:pPr>
      <w:r w:rsidRPr="005332D4">
        <w:rPr>
          <w:noProof/>
        </w:rPr>
        <w:drawing>
          <wp:inline distT="0" distB="0" distL="0" distR="0" wp14:anchorId="08FB6E75" wp14:editId="6438625F">
            <wp:extent cx="4603701" cy="2679590"/>
            <wp:effectExtent l="0" t="0" r="6985" b="6985"/>
            <wp:docPr id="488281712"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81712" name="Picture 1" descr="A graph of a graph of a graph&#10;&#10;AI-generated content may be incorrect."/>
                    <pic:cNvPicPr/>
                  </pic:nvPicPr>
                  <pic:blipFill>
                    <a:blip r:embed="rId23"/>
                    <a:stretch>
                      <a:fillRect/>
                    </a:stretch>
                  </pic:blipFill>
                  <pic:spPr>
                    <a:xfrm>
                      <a:off x="0" y="0"/>
                      <a:ext cx="4619552" cy="2688816"/>
                    </a:xfrm>
                    <a:prstGeom prst="rect">
                      <a:avLst/>
                    </a:prstGeom>
                  </pic:spPr>
                </pic:pic>
              </a:graphicData>
            </a:graphic>
          </wp:inline>
        </w:drawing>
      </w:r>
    </w:p>
    <w:p w14:paraId="17A91429" w14:textId="7C6A8806" w:rsidR="0070206D" w:rsidRPr="0070206D" w:rsidRDefault="0070206D">
      <w:pPr>
        <w:jc w:val="center"/>
        <w:rPr>
          <w:b/>
          <w:bCs/>
          <w:i/>
          <w:iCs/>
          <w:lang w:bidi="th-TH"/>
          <w:rPrChange w:id="114" w:author="Thaewa Tansarn" w:date="2025-05-11T16:03:00Z" w16du:dateUtc="2025-05-11T23:03:00Z">
            <w:rPr>
              <w:lang w:bidi="th-TH"/>
            </w:rPr>
          </w:rPrChange>
        </w:rPr>
        <w:pPrChange w:id="115" w:author="Thaewa Tansarn" w:date="2025-05-11T16:03:00Z" w16du:dateUtc="2025-05-11T23:03:00Z">
          <w:pPr>
            <w:ind w:left="720"/>
          </w:pPr>
        </w:pPrChange>
      </w:pPr>
      <w:ins w:id="116" w:author="Thaewa Tansarn" w:date="2025-05-11T16:03:00Z" w16du:dateUtc="2025-05-11T23:03:00Z">
        <w:r>
          <w:rPr>
            <w:rFonts w:hint="cs"/>
            <w:b/>
            <w:bCs/>
            <w:i/>
            <w:iCs/>
            <w:cs/>
            <w:lang w:bidi="th-TH"/>
          </w:rPr>
          <w:t xml:space="preserve">                       </w:t>
        </w:r>
      </w:ins>
      <w:ins w:id="117" w:author="Thaewa Tansarn" w:date="2025-05-11T16:03:00Z">
        <w:r w:rsidRPr="0070206D">
          <w:rPr>
            <w:b/>
            <w:bCs/>
            <w:i/>
            <w:iCs/>
            <w:lang w:bidi="th-TH"/>
            <w:rPrChange w:id="118" w:author="Thaewa Tansarn" w:date="2025-05-11T16:03:00Z" w16du:dateUtc="2025-05-11T23:03:00Z">
              <w:rPr>
                <w:lang w:bidi="th-TH"/>
              </w:rPr>
            </w:rPrChange>
          </w:rPr>
          <w:t>Fig. 11 Distribution of Confidence Scores for Retrieved Answers</w:t>
        </w:r>
      </w:ins>
    </w:p>
    <w:p w14:paraId="1D8DC0AA" w14:textId="77777777" w:rsidR="005332D4" w:rsidRPr="005332D4" w:rsidRDefault="005332D4" w:rsidP="005332D4">
      <w:pPr>
        <w:ind w:left="720"/>
        <w:rPr>
          <w:b/>
          <w:bCs/>
          <w:i/>
          <w:iCs/>
        </w:rPr>
      </w:pPr>
      <w:r w:rsidRPr="005332D4">
        <w:rPr>
          <w:b/>
          <w:bCs/>
          <w:i/>
          <w:iCs/>
        </w:rPr>
        <w:t xml:space="preserve">Confidence = 0.6 × </w:t>
      </w:r>
      <w:proofErr w:type="spellStart"/>
      <w:r w:rsidRPr="005332D4">
        <w:rPr>
          <w:b/>
          <w:bCs/>
          <w:i/>
          <w:iCs/>
        </w:rPr>
        <w:t>AvgVectorScore</w:t>
      </w:r>
      <w:proofErr w:type="spellEnd"/>
      <w:r w:rsidRPr="005332D4">
        <w:rPr>
          <w:b/>
          <w:bCs/>
          <w:i/>
          <w:iCs/>
        </w:rPr>
        <w:t xml:space="preserve"> + 0.4 × </w:t>
      </w:r>
      <w:proofErr w:type="spellStart"/>
      <w:r w:rsidRPr="005332D4">
        <w:rPr>
          <w:b/>
          <w:bCs/>
          <w:i/>
          <w:iCs/>
        </w:rPr>
        <w:t>AvgGraphScore</w:t>
      </w:r>
      <w:proofErr w:type="spellEnd"/>
    </w:p>
    <w:p w14:paraId="64CA2A37" w14:textId="3B96A6E7" w:rsidR="005332D4" w:rsidRPr="005332D4" w:rsidRDefault="005332D4" w:rsidP="005332D4">
      <w:r w:rsidRPr="005332D4">
        <w:t>Where:</w:t>
      </w:r>
    </w:p>
    <w:p w14:paraId="3AC27C10" w14:textId="77777777" w:rsidR="005332D4" w:rsidRPr="005332D4" w:rsidRDefault="005332D4" w:rsidP="005332D4">
      <w:pPr>
        <w:numPr>
          <w:ilvl w:val="0"/>
          <w:numId w:val="18"/>
        </w:numPr>
      </w:pPr>
      <w:proofErr w:type="spellStart"/>
      <w:r w:rsidRPr="005332D4">
        <w:rPr>
          <w:b/>
          <w:bCs/>
        </w:rPr>
        <w:t>AvgVectorScore</w:t>
      </w:r>
      <w:proofErr w:type="spellEnd"/>
      <w:r w:rsidRPr="005332D4">
        <w:t xml:space="preserve"> is the mean similarity score of top-k retrieved chunks from the vector database.</w:t>
      </w:r>
    </w:p>
    <w:p w14:paraId="521E43DC" w14:textId="77777777" w:rsidR="005332D4" w:rsidRPr="005332D4" w:rsidRDefault="005332D4" w:rsidP="005332D4">
      <w:pPr>
        <w:numPr>
          <w:ilvl w:val="0"/>
          <w:numId w:val="18"/>
        </w:numPr>
      </w:pPr>
      <w:proofErr w:type="spellStart"/>
      <w:r w:rsidRPr="005332D4">
        <w:rPr>
          <w:b/>
          <w:bCs/>
        </w:rPr>
        <w:t>AvgGraphScore</w:t>
      </w:r>
      <w:proofErr w:type="spellEnd"/>
      <w:r w:rsidRPr="005332D4">
        <w:t xml:space="preserve"> is the average relevance score from the citation graph traversal results.</w:t>
      </w:r>
    </w:p>
    <w:p w14:paraId="5E72A9A2" w14:textId="29AD8B5A" w:rsidR="005332D4" w:rsidRPr="005B5069" w:rsidDel="00FE7B3A" w:rsidRDefault="005332D4" w:rsidP="005332D4">
      <w:pPr>
        <w:ind w:left="720"/>
        <w:rPr>
          <w:del w:id="119" w:author="Thaewa Tansarn" w:date="2025-05-11T16:03:00Z" w16du:dateUtc="2025-05-11T23:03:00Z"/>
        </w:rPr>
      </w:pPr>
    </w:p>
    <w:p w14:paraId="48BA1023" w14:textId="77777777" w:rsidR="005B5069" w:rsidRPr="005B5069" w:rsidRDefault="00174689" w:rsidP="005B5069">
      <w:r>
        <w:rPr>
          <w:noProof/>
        </w:rPr>
        <w:pict w14:anchorId="142AE20D">
          <v:rect id="_x0000_i1027" alt="" style="width:451.3pt;height:.05pt;mso-width-percent:0;mso-height-percent:0;mso-width-percent:0;mso-height-percent:0" o:hralign="center" o:hrstd="t" o:hr="t" fillcolor="#a0a0a0" stroked="f"/>
        </w:pict>
      </w:r>
    </w:p>
    <w:p w14:paraId="2509DC91" w14:textId="77777777" w:rsidR="005B5069" w:rsidRPr="005B5069" w:rsidRDefault="005B5069" w:rsidP="00D47BB3">
      <w:pPr>
        <w:pStyle w:val="Heading1"/>
      </w:pPr>
      <w:r w:rsidRPr="005B5069">
        <w:lastRenderedPageBreak/>
        <w:t>10. Tools, Packages, and Infrastructure</w:t>
      </w:r>
    </w:p>
    <w:p w14:paraId="065F75F4" w14:textId="77777777" w:rsidR="005B5069" w:rsidRPr="005B5069" w:rsidRDefault="005B5069" w:rsidP="005B5069">
      <w:r w:rsidRPr="005B5069">
        <w:rPr>
          <w:b/>
          <w:bCs/>
        </w:rPr>
        <w:t>Major Libraries/Frameworks:</w:t>
      </w:r>
    </w:p>
    <w:p w14:paraId="173CCBDD" w14:textId="77777777" w:rsidR="005B5069" w:rsidRPr="005B5069" w:rsidRDefault="005B5069" w:rsidP="005B5069">
      <w:pPr>
        <w:numPr>
          <w:ilvl w:val="0"/>
          <w:numId w:val="12"/>
        </w:numPr>
      </w:pPr>
      <w:proofErr w:type="spellStart"/>
      <w:r w:rsidRPr="005B5069">
        <w:t>LangChain</w:t>
      </w:r>
      <w:proofErr w:type="spellEnd"/>
      <w:r w:rsidRPr="005B5069">
        <w:t xml:space="preserve">, </w:t>
      </w:r>
      <w:proofErr w:type="spellStart"/>
      <w:r w:rsidRPr="005B5069">
        <w:t>LangChain-Ollama</w:t>
      </w:r>
      <w:proofErr w:type="spellEnd"/>
      <w:r w:rsidRPr="005B5069">
        <w:t xml:space="preserve">, </w:t>
      </w:r>
      <w:proofErr w:type="spellStart"/>
      <w:r w:rsidRPr="005B5069">
        <w:t>LangChain-Docling</w:t>
      </w:r>
      <w:proofErr w:type="spellEnd"/>
    </w:p>
    <w:p w14:paraId="126595EF" w14:textId="77777777" w:rsidR="005B5069" w:rsidRPr="005B5069" w:rsidRDefault="005B5069" w:rsidP="005B5069">
      <w:pPr>
        <w:numPr>
          <w:ilvl w:val="0"/>
          <w:numId w:val="12"/>
        </w:numPr>
      </w:pPr>
      <w:proofErr w:type="spellStart"/>
      <w:r w:rsidRPr="005B5069">
        <w:t>ChromaDB</w:t>
      </w:r>
      <w:proofErr w:type="spellEnd"/>
      <w:r w:rsidRPr="005B5069">
        <w:t xml:space="preserve"> (Vector Storage)</w:t>
      </w:r>
    </w:p>
    <w:p w14:paraId="5E35B196" w14:textId="77777777" w:rsidR="005B5069" w:rsidRPr="005B5069" w:rsidRDefault="005B5069" w:rsidP="005B5069">
      <w:pPr>
        <w:numPr>
          <w:ilvl w:val="0"/>
          <w:numId w:val="12"/>
        </w:numPr>
      </w:pPr>
      <w:proofErr w:type="spellStart"/>
      <w:r w:rsidRPr="005B5069">
        <w:t>NetworkX</w:t>
      </w:r>
      <w:proofErr w:type="spellEnd"/>
      <w:r w:rsidRPr="005B5069">
        <w:t xml:space="preserve"> + </w:t>
      </w:r>
      <w:proofErr w:type="spellStart"/>
      <w:r w:rsidRPr="005B5069">
        <w:t>Plotly</w:t>
      </w:r>
      <w:proofErr w:type="spellEnd"/>
      <w:r w:rsidRPr="005B5069">
        <w:t xml:space="preserve"> (Graph Viz)</w:t>
      </w:r>
    </w:p>
    <w:p w14:paraId="4CEAB76F" w14:textId="77777777" w:rsidR="005B5069" w:rsidRPr="005B5069" w:rsidRDefault="005B5069" w:rsidP="005B5069">
      <w:pPr>
        <w:numPr>
          <w:ilvl w:val="0"/>
          <w:numId w:val="12"/>
        </w:numPr>
      </w:pPr>
      <w:proofErr w:type="spellStart"/>
      <w:r w:rsidRPr="005B5069">
        <w:t>Ollama</w:t>
      </w:r>
      <w:proofErr w:type="spellEnd"/>
      <w:r w:rsidRPr="005B5069">
        <w:t xml:space="preserve"> (LLM runtime)</w:t>
      </w:r>
    </w:p>
    <w:p w14:paraId="638C0566" w14:textId="77777777" w:rsidR="005B5069" w:rsidRPr="005B5069" w:rsidRDefault="005B5069" w:rsidP="005B5069">
      <w:pPr>
        <w:numPr>
          <w:ilvl w:val="0"/>
          <w:numId w:val="12"/>
        </w:numPr>
      </w:pPr>
      <w:proofErr w:type="spellStart"/>
      <w:r w:rsidRPr="005B5069">
        <w:t>SentenceTransformers</w:t>
      </w:r>
      <w:proofErr w:type="spellEnd"/>
    </w:p>
    <w:p w14:paraId="0DB7FF5C" w14:textId="77777777" w:rsidR="005B5069" w:rsidRPr="005B5069" w:rsidRDefault="005B5069" w:rsidP="005B5069">
      <w:pPr>
        <w:numPr>
          <w:ilvl w:val="0"/>
          <w:numId w:val="12"/>
        </w:numPr>
      </w:pPr>
      <w:r w:rsidRPr="005B5069">
        <w:t>Streamlit (UI)</w:t>
      </w:r>
    </w:p>
    <w:p w14:paraId="66CC3613" w14:textId="77777777" w:rsidR="005B5069" w:rsidRPr="005B5069" w:rsidRDefault="005B5069" w:rsidP="005B5069">
      <w:pPr>
        <w:numPr>
          <w:ilvl w:val="0"/>
          <w:numId w:val="12"/>
        </w:numPr>
      </w:pPr>
      <w:r w:rsidRPr="005B5069">
        <w:t xml:space="preserve">Phoenix + </w:t>
      </w:r>
      <w:proofErr w:type="spellStart"/>
      <w:r w:rsidRPr="005B5069">
        <w:t>OpenInference</w:t>
      </w:r>
      <w:proofErr w:type="spellEnd"/>
      <w:r w:rsidRPr="005B5069">
        <w:t xml:space="preserve"> (Tracing)</w:t>
      </w:r>
    </w:p>
    <w:p w14:paraId="434365F2" w14:textId="77777777" w:rsidR="005B5069" w:rsidRPr="005B5069" w:rsidRDefault="005B5069" w:rsidP="005B5069">
      <w:r w:rsidRPr="005B5069">
        <w:rPr>
          <w:b/>
          <w:bCs/>
        </w:rPr>
        <w:t>Deployment:</w:t>
      </w:r>
    </w:p>
    <w:p w14:paraId="0BAAD619" w14:textId="77777777" w:rsidR="005B5069" w:rsidRPr="005B5069" w:rsidRDefault="005B5069" w:rsidP="005B5069">
      <w:pPr>
        <w:numPr>
          <w:ilvl w:val="0"/>
          <w:numId w:val="13"/>
        </w:numPr>
      </w:pPr>
      <w:proofErr w:type="spellStart"/>
      <w:r w:rsidRPr="005B5069">
        <w:t>Dockerized</w:t>
      </w:r>
      <w:proofErr w:type="spellEnd"/>
      <w:r w:rsidRPr="005B5069">
        <w:t xml:space="preserve"> architecture</w:t>
      </w:r>
    </w:p>
    <w:p w14:paraId="33E4471D" w14:textId="77777777" w:rsidR="005B5069" w:rsidRDefault="005B5069" w:rsidP="005B5069">
      <w:pPr>
        <w:numPr>
          <w:ilvl w:val="0"/>
          <w:numId w:val="13"/>
        </w:numPr>
      </w:pPr>
      <w:r w:rsidRPr="005B5069">
        <w:t>YAML-based config for consistent service orchestration</w:t>
      </w:r>
    </w:p>
    <w:p w14:paraId="12014519" w14:textId="77777777" w:rsidR="00D47BB3" w:rsidRDefault="00D47BB3" w:rsidP="00D47BB3">
      <w:pPr>
        <w:ind w:left="720"/>
      </w:pPr>
    </w:p>
    <w:p w14:paraId="72928D1B" w14:textId="070C1FE3" w:rsidR="00D47BB3" w:rsidRPr="005B5069" w:rsidRDefault="00D47BB3" w:rsidP="00D47BB3">
      <w:pPr>
        <w:ind w:left="720"/>
      </w:pPr>
      <w:r>
        <w:t xml:space="preserve">      </w:t>
      </w:r>
      <w:r w:rsidRPr="00D47BB3">
        <w:rPr>
          <w:noProof/>
        </w:rPr>
        <w:drawing>
          <wp:inline distT="0" distB="0" distL="0" distR="0" wp14:anchorId="772FFF95" wp14:editId="7AA12650">
            <wp:extent cx="4102311" cy="1695537"/>
            <wp:effectExtent l="0" t="0" r="0" b="0"/>
            <wp:docPr id="1779095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95200" name="Picture 1" descr="A screenshot of a computer&#10;&#10;AI-generated content may be incorrect."/>
                    <pic:cNvPicPr/>
                  </pic:nvPicPr>
                  <pic:blipFill>
                    <a:blip r:embed="rId24"/>
                    <a:stretch>
                      <a:fillRect/>
                    </a:stretch>
                  </pic:blipFill>
                  <pic:spPr>
                    <a:xfrm>
                      <a:off x="0" y="0"/>
                      <a:ext cx="4102311" cy="1695537"/>
                    </a:xfrm>
                    <a:prstGeom prst="rect">
                      <a:avLst/>
                    </a:prstGeom>
                  </pic:spPr>
                </pic:pic>
              </a:graphicData>
            </a:graphic>
          </wp:inline>
        </w:drawing>
      </w:r>
    </w:p>
    <w:p w14:paraId="6B38F98F" w14:textId="77777777" w:rsidR="005B5069" w:rsidRPr="005B5069" w:rsidRDefault="00174689" w:rsidP="005B5069">
      <w:r>
        <w:rPr>
          <w:noProof/>
        </w:rPr>
        <w:pict w14:anchorId="4C2EB675">
          <v:rect id="_x0000_i1026" alt="" style="width:451.3pt;height:.05pt;mso-width-percent:0;mso-height-percent:0;mso-width-percent:0;mso-height-percent:0" o:hralign="center" o:hrstd="t" o:hr="t" fillcolor="#a0a0a0" stroked="f"/>
        </w:pict>
      </w:r>
    </w:p>
    <w:p w14:paraId="03CAC3E9" w14:textId="77777777" w:rsidR="005B5069" w:rsidRPr="005B5069" w:rsidRDefault="005B5069" w:rsidP="00D47BB3">
      <w:pPr>
        <w:pStyle w:val="Heading1"/>
      </w:pPr>
      <w:r w:rsidRPr="005B5069">
        <w:t>11. Conclusion &amp; Future Directions</w:t>
      </w:r>
    </w:p>
    <w:p w14:paraId="14CA76EC" w14:textId="77777777" w:rsidR="005B5069" w:rsidRPr="005B5069" w:rsidRDefault="005B5069" w:rsidP="005B5069">
      <w:r w:rsidRPr="005B5069">
        <w:t>This project demonstrated the power of blending structured citation graphs with unstructured text retrieval to build a more explainable academic assistant. The Graph-RAG architecture successfully answered technical queries with citations and traceability, improving trust and usability over traditional RAG systems.</w:t>
      </w:r>
    </w:p>
    <w:p w14:paraId="3640F4D5" w14:textId="77777777" w:rsidR="005B5069" w:rsidRPr="005B5069" w:rsidRDefault="005B5069" w:rsidP="005B5069">
      <w:r w:rsidRPr="005B5069">
        <w:rPr>
          <w:b/>
          <w:bCs/>
        </w:rPr>
        <w:t>Key Takeaways:</w:t>
      </w:r>
    </w:p>
    <w:p w14:paraId="74FD5296" w14:textId="77777777" w:rsidR="005B5069" w:rsidRPr="005B5069" w:rsidRDefault="005B5069" w:rsidP="005B5069">
      <w:pPr>
        <w:numPr>
          <w:ilvl w:val="0"/>
          <w:numId w:val="14"/>
        </w:numPr>
      </w:pPr>
      <w:r w:rsidRPr="005B5069">
        <w:lastRenderedPageBreak/>
        <w:t>Graph-RAG boosts contextual accuracy by 12% over vanilla RAG</w:t>
      </w:r>
    </w:p>
    <w:p w14:paraId="35564213" w14:textId="77777777" w:rsidR="005B5069" w:rsidRPr="005B5069" w:rsidRDefault="005B5069" w:rsidP="005B5069">
      <w:pPr>
        <w:numPr>
          <w:ilvl w:val="0"/>
          <w:numId w:val="14"/>
        </w:numPr>
      </w:pPr>
      <w:r w:rsidRPr="005B5069">
        <w:t>Explanation trails increase user trust and comprehension</w:t>
      </w:r>
    </w:p>
    <w:p w14:paraId="493196DD" w14:textId="77777777" w:rsidR="005B5069" w:rsidRPr="005B5069" w:rsidRDefault="005B5069" w:rsidP="005B5069">
      <w:pPr>
        <w:numPr>
          <w:ilvl w:val="0"/>
          <w:numId w:val="14"/>
        </w:numPr>
      </w:pPr>
      <w:r w:rsidRPr="005B5069">
        <w:t>Local LLMs offer privacy and latency advantages</w:t>
      </w:r>
    </w:p>
    <w:p w14:paraId="0E756C76" w14:textId="77777777" w:rsidR="005B5069" w:rsidRPr="005B5069" w:rsidRDefault="005B5069" w:rsidP="005B5069">
      <w:r w:rsidRPr="005B5069">
        <w:rPr>
          <w:b/>
          <w:bCs/>
        </w:rPr>
        <w:t>Future Extensions:</w:t>
      </w:r>
    </w:p>
    <w:p w14:paraId="49CEABFB" w14:textId="77777777" w:rsidR="005B5069" w:rsidRPr="005B5069" w:rsidRDefault="005B5069" w:rsidP="005B5069">
      <w:pPr>
        <w:numPr>
          <w:ilvl w:val="0"/>
          <w:numId w:val="15"/>
        </w:numPr>
      </w:pPr>
      <w:r w:rsidRPr="005B5069">
        <w:t>Support 1000+ papers using scalable backends like Neo4j</w:t>
      </w:r>
    </w:p>
    <w:p w14:paraId="18A8901B" w14:textId="77777777" w:rsidR="005B5069" w:rsidRPr="005B5069" w:rsidRDefault="005B5069" w:rsidP="005B5069">
      <w:pPr>
        <w:numPr>
          <w:ilvl w:val="0"/>
          <w:numId w:val="15"/>
        </w:numPr>
      </w:pPr>
      <w:r w:rsidRPr="005B5069">
        <w:t>Fine-tuned local LLMs for domain-specific research (e.g., medical, legal)</w:t>
      </w:r>
    </w:p>
    <w:p w14:paraId="15AD2012" w14:textId="77777777" w:rsidR="005B5069" w:rsidRPr="005B5069" w:rsidRDefault="005B5069" w:rsidP="005B5069">
      <w:pPr>
        <w:numPr>
          <w:ilvl w:val="0"/>
          <w:numId w:val="15"/>
        </w:numPr>
      </w:pPr>
      <w:r w:rsidRPr="005B5069">
        <w:t>Enhanced GUI with citation map filtering</w:t>
      </w:r>
    </w:p>
    <w:p w14:paraId="2DB41839" w14:textId="77777777" w:rsidR="005B5069" w:rsidRPr="005B5069" w:rsidRDefault="005B5069" w:rsidP="005B5069">
      <w:pPr>
        <w:numPr>
          <w:ilvl w:val="0"/>
          <w:numId w:val="15"/>
        </w:numPr>
      </w:pPr>
      <w:r w:rsidRPr="005B5069">
        <w:t>Embedding document figures and equations for richer reasoning</w:t>
      </w:r>
    </w:p>
    <w:p w14:paraId="711219B2" w14:textId="77777777" w:rsidR="005B5069" w:rsidRPr="005B5069" w:rsidRDefault="00174689" w:rsidP="005B5069">
      <w:r>
        <w:rPr>
          <w:noProof/>
        </w:rPr>
        <w:pict w14:anchorId="371A8703">
          <v:rect id="_x0000_i1025" alt="" style="width:451.3pt;height:.05pt;mso-width-percent:0;mso-height-percent:0;mso-width-percent:0;mso-height-percent:0" o:hralign="center" o:hrstd="t" o:hr="t" fillcolor="#a0a0a0" stroked="f"/>
        </w:pict>
      </w:r>
    </w:p>
    <w:p w14:paraId="5E70BD72" w14:textId="77777777" w:rsidR="005B5069" w:rsidRPr="000956B2" w:rsidRDefault="005B5069" w:rsidP="005B5069">
      <w:pPr>
        <w:rPr>
          <w:rFonts w:ascii="Aptos" w:hAnsi="Aptos"/>
          <w:sz w:val="40"/>
          <w:szCs w:val="40"/>
          <w:rPrChange w:id="120" w:author="Singh, Gagan Preet - (gagans)" w:date="2025-05-11T20:31:00Z" w16du:dateUtc="2025-05-12T03:31:00Z">
            <w:rPr/>
          </w:rPrChange>
        </w:rPr>
      </w:pPr>
      <w:r w:rsidRPr="000956B2">
        <w:rPr>
          <w:rFonts w:ascii="Aptos" w:hAnsi="Aptos"/>
          <w:sz w:val="40"/>
          <w:szCs w:val="40"/>
          <w:rPrChange w:id="121" w:author="Singh, Gagan Preet - (gagans)" w:date="2025-05-11T20:31:00Z" w16du:dateUtc="2025-05-12T03:31:00Z">
            <w:rPr>
              <w:b/>
              <w:bCs/>
            </w:rPr>
          </w:rPrChange>
        </w:rPr>
        <w:t>12</w:t>
      </w:r>
      <w:r w:rsidRPr="000956B2">
        <w:rPr>
          <w:rFonts w:ascii="Aptos" w:hAnsi="Aptos"/>
          <w:b/>
          <w:bCs/>
          <w:sz w:val="40"/>
          <w:szCs w:val="40"/>
          <w:rPrChange w:id="122" w:author="Singh, Gagan Preet - (gagans)" w:date="2025-05-11T20:31:00Z" w16du:dateUtc="2025-05-12T03:31:00Z">
            <w:rPr>
              <w:b/>
              <w:bCs/>
            </w:rPr>
          </w:rPrChange>
        </w:rPr>
        <w:t xml:space="preserve">. </w:t>
      </w:r>
      <w:r w:rsidRPr="000956B2">
        <w:rPr>
          <w:rFonts w:ascii="Aptos" w:hAnsi="Aptos"/>
          <w:sz w:val="40"/>
          <w:szCs w:val="40"/>
          <w:rPrChange w:id="123" w:author="Singh, Gagan Preet - (gagans)" w:date="2025-05-11T20:31:00Z" w16du:dateUtc="2025-05-12T03:31:00Z">
            <w:rPr>
              <w:b/>
              <w:bCs/>
            </w:rPr>
          </w:rPrChange>
        </w:rPr>
        <w:t>References &amp; Learning Resources</w:t>
      </w:r>
    </w:p>
    <w:p w14:paraId="26209AF4" w14:textId="77777777" w:rsidR="005B5069" w:rsidRPr="005B5069" w:rsidRDefault="005B5069" w:rsidP="005B5069">
      <w:pPr>
        <w:numPr>
          <w:ilvl w:val="0"/>
          <w:numId w:val="16"/>
        </w:numPr>
      </w:pPr>
      <w:r w:rsidRPr="005B5069">
        <w:t>Lewis et al. (2020) – Retrieval-Augmented Generation</w:t>
      </w:r>
    </w:p>
    <w:p w14:paraId="4BE542A1" w14:textId="77777777" w:rsidR="005B5069" w:rsidRPr="005B5069" w:rsidRDefault="005B5069" w:rsidP="005B5069">
      <w:pPr>
        <w:numPr>
          <w:ilvl w:val="0"/>
          <w:numId w:val="16"/>
        </w:numPr>
      </w:pPr>
      <w:r w:rsidRPr="005B5069">
        <w:t>Vaswani et al. (2017) – Attention Is All You Need</w:t>
      </w:r>
    </w:p>
    <w:p w14:paraId="3539F8F9" w14:textId="77777777" w:rsidR="005B5069" w:rsidRPr="005B5069" w:rsidRDefault="005B5069" w:rsidP="005B5069">
      <w:pPr>
        <w:numPr>
          <w:ilvl w:val="0"/>
          <w:numId w:val="16"/>
        </w:numPr>
      </w:pPr>
      <w:r w:rsidRPr="005B5069">
        <w:t>Ribeiro et al. (2016) – “Why Should I Trust You?”</w:t>
      </w:r>
    </w:p>
    <w:p w14:paraId="0C11442C" w14:textId="77777777" w:rsidR="005B5069" w:rsidRPr="005B5069" w:rsidRDefault="005B5069" w:rsidP="005B5069">
      <w:pPr>
        <w:numPr>
          <w:ilvl w:val="0"/>
          <w:numId w:val="16"/>
        </w:numPr>
      </w:pPr>
      <w:proofErr w:type="spellStart"/>
      <w:r w:rsidRPr="005B5069">
        <w:t>OpenAlex</w:t>
      </w:r>
      <w:proofErr w:type="spellEnd"/>
      <w:r w:rsidRPr="005B5069">
        <w:t xml:space="preserve"> API: </w:t>
      </w:r>
      <w:hyperlink r:id="rId25" w:history="1">
        <w:r w:rsidRPr="005B5069">
          <w:rPr>
            <w:rStyle w:val="Hyperlink"/>
          </w:rPr>
          <w:t>https://openalex.org</w:t>
        </w:r>
      </w:hyperlink>
    </w:p>
    <w:p w14:paraId="0D710C0D" w14:textId="77777777" w:rsidR="005B5069" w:rsidRPr="005B5069" w:rsidRDefault="005B5069" w:rsidP="005B5069">
      <w:pPr>
        <w:numPr>
          <w:ilvl w:val="0"/>
          <w:numId w:val="16"/>
        </w:numPr>
      </w:pPr>
      <w:proofErr w:type="spellStart"/>
      <w:r w:rsidRPr="005B5069">
        <w:t>LangChain</w:t>
      </w:r>
      <w:proofErr w:type="spellEnd"/>
      <w:r w:rsidRPr="005B5069">
        <w:t xml:space="preserve"> Docs: </w:t>
      </w:r>
      <w:hyperlink r:id="rId26" w:history="1">
        <w:r w:rsidRPr="005B5069">
          <w:rPr>
            <w:rStyle w:val="Hyperlink"/>
          </w:rPr>
          <w:t>https://docs.langchain.com</w:t>
        </w:r>
      </w:hyperlink>
    </w:p>
    <w:p w14:paraId="44E80DD0" w14:textId="77777777" w:rsidR="005B5069" w:rsidRPr="005B5069" w:rsidRDefault="005B5069" w:rsidP="005B5069">
      <w:pPr>
        <w:numPr>
          <w:ilvl w:val="0"/>
          <w:numId w:val="16"/>
        </w:numPr>
      </w:pPr>
      <w:proofErr w:type="spellStart"/>
      <w:r w:rsidRPr="005B5069">
        <w:t>Ollama</w:t>
      </w:r>
      <w:proofErr w:type="spellEnd"/>
      <w:r w:rsidRPr="005B5069">
        <w:t xml:space="preserve"> Runtime: </w:t>
      </w:r>
      <w:hyperlink r:id="rId27" w:history="1">
        <w:r w:rsidRPr="005B5069">
          <w:rPr>
            <w:rStyle w:val="Hyperlink"/>
          </w:rPr>
          <w:t>https://ollama.ai</w:t>
        </w:r>
      </w:hyperlink>
    </w:p>
    <w:p w14:paraId="1566BC28" w14:textId="77777777" w:rsidR="005B5069" w:rsidRPr="005B5069" w:rsidRDefault="005B5069" w:rsidP="005B5069">
      <w:pPr>
        <w:numPr>
          <w:ilvl w:val="0"/>
          <w:numId w:val="16"/>
        </w:numPr>
      </w:pPr>
      <w:r w:rsidRPr="005B5069">
        <w:t xml:space="preserve">Arize Phoenix: </w:t>
      </w:r>
      <w:hyperlink r:id="rId28" w:history="1">
        <w:r w:rsidRPr="005B5069">
          <w:rPr>
            <w:rStyle w:val="Hyperlink"/>
          </w:rPr>
          <w:t>https://www.arize.com/phoenix</w:t>
        </w:r>
      </w:hyperlink>
    </w:p>
    <w:p w14:paraId="30C2876D" w14:textId="0F3B3696" w:rsidR="000956B2" w:rsidRDefault="005B5069" w:rsidP="000956B2">
      <w:pPr>
        <w:numPr>
          <w:ilvl w:val="0"/>
          <w:numId w:val="16"/>
        </w:numPr>
        <w:rPr>
          <w:ins w:id="124" w:author="Singh, Gagan Preet - (gagans)" w:date="2025-05-11T20:33:00Z" w16du:dateUtc="2025-05-12T03:33:00Z"/>
        </w:rPr>
      </w:pPr>
      <w:r w:rsidRPr="005B5069">
        <w:t xml:space="preserve">Hugging Face: </w:t>
      </w:r>
      <w:hyperlink r:id="rId29" w:history="1">
        <w:r w:rsidRPr="005B5069">
          <w:rPr>
            <w:rStyle w:val="Hyperlink"/>
          </w:rPr>
          <w:t>https://huggingface.co/sentence-transformers</w:t>
        </w:r>
      </w:hyperlink>
    </w:p>
    <w:p w14:paraId="26CA5327" w14:textId="4B65EF33" w:rsidR="000956B2" w:rsidRDefault="000956B2" w:rsidP="000956B2">
      <w:pPr>
        <w:rPr>
          <w:ins w:id="125" w:author="Singh, Gagan Preet - (gagans)" w:date="2025-05-11T20:35:00Z" w16du:dateUtc="2025-05-12T03:35:00Z"/>
          <w:sz w:val="36"/>
          <w:szCs w:val="36"/>
        </w:rPr>
      </w:pPr>
      <w:proofErr w:type="spellStart"/>
      <w:ins w:id="126" w:author="Singh, Gagan Preet - (gagans)" w:date="2025-05-11T20:34:00Z" w16du:dateUtc="2025-05-12T03:34:00Z">
        <w:r>
          <w:rPr>
            <w:sz w:val="36"/>
            <w:szCs w:val="36"/>
          </w:rPr>
          <w:t>Github</w:t>
        </w:r>
        <w:proofErr w:type="spellEnd"/>
        <w:r>
          <w:rPr>
            <w:sz w:val="36"/>
            <w:szCs w:val="36"/>
          </w:rPr>
          <w:t xml:space="preserve"> repo - </w:t>
        </w:r>
      </w:ins>
      <w:ins w:id="127" w:author="Singh, Gagan Preet - (gagans)" w:date="2025-05-11T20:35:00Z" w16du:dateUtc="2025-05-12T03:35:00Z">
        <w:r>
          <w:rPr>
            <w:sz w:val="36"/>
            <w:szCs w:val="36"/>
          </w:rPr>
          <w:fldChar w:fldCharType="begin"/>
        </w:r>
        <w:r>
          <w:rPr>
            <w:sz w:val="36"/>
            <w:szCs w:val="36"/>
          </w:rPr>
          <w:instrText>HYPERLINK "</w:instrText>
        </w:r>
        <w:r w:rsidRPr="000956B2">
          <w:rPr>
            <w:sz w:val="36"/>
            <w:szCs w:val="36"/>
          </w:rPr>
          <w:instrText>https://github.com/gaganpre/info621_project</w:instrText>
        </w:r>
        <w:r>
          <w:rPr>
            <w:sz w:val="36"/>
            <w:szCs w:val="36"/>
          </w:rPr>
          <w:instrText>"</w:instrText>
        </w:r>
        <w:r>
          <w:rPr>
            <w:sz w:val="36"/>
            <w:szCs w:val="36"/>
          </w:rPr>
          <w:fldChar w:fldCharType="separate"/>
        </w:r>
        <w:r w:rsidRPr="00E11295">
          <w:rPr>
            <w:rStyle w:val="Hyperlink"/>
            <w:sz w:val="36"/>
            <w:szCs w:val="36"/>
          </w:rPr>
          <w:t>https://github.com/gaganpre/info621_project</w:t>
        </w:r>
        <w:r>
          <w:rPr>
            <w:sz w:val="36"/>
            <w:szCs w:val="36"/>
          </w:rPr>
          <w:fldChar w:fldCharType="end"/>
        </w:r>
      </w:ins>
    </w:p>
    <w:p w14:paraId="51C3BD61" w14:textId="77777777" w:rsidR="000956B2" w:rsidRPr="000956B2" w:rsidRDefault="000956B2" w:rsidP="000956B2">
      <w:pPr>
        <w:rPr>
          <w:sz w:val="36"/>
          <w:szCs w:val="36"/>
          <w:rPrChange w:id="128" w:author="Singh, Gagan Preet - (gagans)" w:date="2025-05-11T20:34:00Z" w16du:dateUtc="2025-05-12T03:34:00Z">
            <w:rPr/>
          </w:rPrChange>
        </w:rPr>
        <w:pPrChange w:id="129" w:author="Singh, Gagan Preet - (gagans)" w:date="2025-05-11T20:33:00Z" w16du:dateUtc="2025-05-12T03:33:00Z">
          <w:pPr>
            <w:numPr>
              <w:numId w:val="16"/>
            </w:numPr>
            <w:tabs>
              <w:tab w:val="num" w:pos="720"/>
            </w:tabs>
            <w:ind w:left="720" w:hanging="360"/>
          </w:pPr>
        </w:pPrChange>
      </w:pPr>
    </w:p>
    <w:sectPr w:rsidR="000956B2" w:rsidRPr="000956B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9" w:author="Kumar, Sumit - (sumitkumar)" w:date="2025-05-11T10:12:00Z" w:initials="SK">
    <w:p w14:paraId="52C2BB07" w14:textId="77777777" w:rsidR="00E82DEA" w:rsidRDefault="00E82DEA" w:rsidP="00E82DEA">
      <w:pPr>
        <w:pStyle w:val="CommentText"/>
      </w:pPr>
      <w:r>
        <w:rPr>
          <w:rStyle w:val="CommentReference"/>
        </w:rPr>
        <w:annotationRef/>
      </w:r>
      <w:r>
        <w:t>@gagan insert one diagram of tracibility</w:t>
      </w:r>
    </w:p>
  </w:comment>
  <w:comment w:id="91" w:author="Kumar, Sumit - (sumitkumar)" w:date="2025-05-11T10:47:00Z" w:initials="SK">
    <w:p w14:paraId="111B28E8" w14:textId="77777777" w:rsidR="004021BF" w:rsidRDefault="004021BF" w:rsidP="004021BF">
      <w:pPr>
        <w:pStyle w:val="CommentText"/>
      </w:pPr>
      <w:r>
        <w:rPr>
          <w:rStyle w:val="CommentReference"/>
        </w:rPr>
        <w:annotationRef/>
      </w:r>
      <w:r>
        <w:t>We can add new screenshot of the graph chart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C2BB07" w15:done="0"/>
  <w15:commentEx w15:paraId="111B28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392FBD" w16cex:dateUtc="2025-05-11T17:12:00Z"/>
  <w16cex:commentExtensible w16cex:durableId="46D9B146" w16cex:dateUtc="2025-05-11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C2BB07" w16cid:durableId="01392FBD"/>
  <w16cid:commentId w16cid:paraId="111B28E8" w16cid:durableId="46D9B14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C5D35"/>
    <w:multiLevelType w:val="multilevel"/>
    <w:tmpl w:val="1184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878A7"/>
    <w:multiLevelType w:val="multilevel"/>
    <w:tmpl w:val="D8C2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52670"/>
    <w:multiLevelType w:val="multilevel"/>
    <w:tmpl w:val="95C2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953D4"/>
    <w:multiLevelType w:val="multilevel"/>
    <w:tmpl w:val="68A4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171"/>
    <w:multiLevelType w:val="multilevel"/>
    <w:tmpl w:val="3F482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B34CB7"/>
    <w:multiLevelType w:val="multilevel"/>
    <w:tmpl w:val="8BD4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037CAD"/>
    <w:multiLevelType w:val="multilevel"/>
    <w:tmpl w:val="BF12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744F9"/>
    <w:multiLevelType w:val="multilevel"/>
    <w:tmpl w:val="7EF4C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D42F92"/>
    <w:multiLevelType w:val="multilevel"/>
    <w:tmpl w:val="539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7744A"/>
    <w:multiLevelType w:val="multilevel"/>
    <w:tmpl w:val="307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872A8"/>
    <w:multiLevelType w:val="multilevel"/>
    <w:tmpl w:val="AFF4A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80394"/>
    <w:multiLevelType w:val="multilevel"/>
    <w:tmpl w:val="C946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243A6"/>
    <w:multiLevelType w:val="hybridMultilevel"/>
    <w:tmpl w:val="0EDE9B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C52148"/>
    <w:multiLevelType w:val="multilevel"/>
    <w:tmpl w:val="0DD2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3B5ED8"/>
    <w:multiLevelType w:val="multilevel"/>
    <w:tmpl w:val="8452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930F1E"/>
    <w:multiLevelType w:val="multilevel"/>
    <w:tmpl w:val="54FE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686C9A"/>
    <w:multiLevelType w:val="multilevel"/>
    <w:tmpl w:val="4258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0C29FA"/>
    <w:multiLevelType w:val="multilevel"/>
    <w:tmpl w:val="290E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4444313">
    <w:abstractNumId w:val="6"/>
  </w:num>
  <w:num w:numId="2" w16cid:durableId="479082000">
    <w:abstractNumId w:val="4"/>
  </w:num>
  <w:num w:numId="3" w16cid:durableId="847062875">
    <w:abstractNumId w:val="10"/>
  </w:num>
  <w:num w:numId="4" w16cid:durableId="174073685">
    <w:abstractNumId w:val="5"/>
  </w:num>
  <w:num w:numId="5" w16cid:durableId="2081175454">
    <w:abstractNumId w:val="9"/>
  </w:num>
  <w:num w:numId="6" w16cid:durableId="176506635">
    <w:abstractNumId w:val="16"/>
  </w:num>
  <w:num w:numId="7" w16cid:durableId="1389644712">
    <w:abstractNumId w:val="7"/>
  </w:num>
  <w:num w:numId="8" w16cid:durableId="793671943">
    <w:abstractNumId w:val="11"/>
  </w:num>
  <w:num w:numId="9" w16cid:durableId="288322320">
    <w:abstractNumId w:val="17"/>
  </w:num>
  <w:num w:numId="10" w16cid:durableId="1630477416">
    <w:abstractNumId w:val="13"/>
  </w:num>
  <w:num w:numId="11" w16cid:durableId="110757049">
    <w:abstractNumId w:val="0"/>
  </w:num>
  <w:num w:numId="12" w16cid:durableId="970133271">
    <w:abstractNumId w:val="14"/>
  </w:num>
  <w:num w:numId="13" w16cid:durableId="1567687993">
    <w:abstractNumId w:val="8"/>
  </w:num>
  <w:num w:numId="14" w16cid:durableId="268776273">
    <w:abstractNumId w:val="2"/>
  </w:num>
  <w:num w:numId="15" w16cid:durableId="608709134">
    <w:abstractNumId w:val="15"/>
  </w:num>
  <w:num w:numId="16" w16cid:durableId="504173101">
    <w:abstractNumId w:val="3"/>
  </w:num>
  <w:num w:numId="17" w16cid:durableId="39790405">
    <w:abstractNumId w:val="12"/>
  </w:num>
  <w:num w:numId="18" w16cid:durableId="139954732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haewa Tansarn">
    <w15:presenceInfo w15:providerId="Windows Live" w15:userId="8308ddbbdcc71da5"/>
  </w15:person>
  <w15:person w15:author="Singh, Gagan Preet - (gagans)">
    <w15:presenceInfo w15:providerId="AD" w15:userId="S::gagans@arizona.edu::85994ab9-7a87-42ff-aa7c-8f86a81523e2"/>
  </w15:person>
  <w15:person w15:author="Kumar, Sumit - (sumitkumar)">
    <w15:presenceInfo w15:providerId="AD" w15:userId="S::sumitkumar@arizona.edu::4455beb9-da22-42c3-b56a-ac5abb0e31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proofState w:spelling="clean" w:grammar="clean"/>
  <w:trackRevisions/>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069"/>
    <w:rsid w:val="00067C56"/>
    <w:rsid w:val="00071168"/>
    <w:rsid w:val="000956B2"/>
    <w:rsid w:val="00106D0D"/>
    <w:rsid w:val="00174689"/>
    <w:rsid w:val="00226CC2"/>
    <w:rsid w:val="00316CA6"/>
    <w:rsid w:val="003A1FA2"/>
    <w:rsid w:val="004021BF"/>
    <w:rsid w:val="004046B2"/>
    <w:rsid w:val="00505438"/>
    <w:rsid w:val="00522F9B"/>
    <w:rsid w:val="005332D4"/>
    <w:rsid w:val="00585EEE"/>
    <w:rsid w:val="005962C6"/>
    <w:rsid w:val="005B17A2"/>
    <w:rsid w:val="005B5069"/>
    <w:rsid w:val="005E2B09"/>
    <w:rsid w:val="00617D7B"/>
    <w:rsid w:val="0070206D"/>
    <w:rsid w:val="00784361"/>
    <w:rsid w:val="007C0F65"/>
    <w:rsid w:val="009359F6"/>
    <w:rsid w:val="009B7DD4"/>
    <w:rsid w:val="009D101E"/>
    <w:rsid w:val="009E168F"/>
    <w:rsid w:val="009F24F2"/>
    <w:rsid w:val="00AA0630"/>
    <w:rsid w:val="00B00019"/>
    <w:rsid w:val="00B17BE3"/>
    <w:rsid w:val="00B36F3C"/>
    <w:rsid w:val="00C75457"/>
    <w:rsid w:val="00C7615C"/>
    <w:rsid w:val="00D47BB3"/>
    <w:rsid w:val="00D60ADC"/>
    <w:rsid w:val="00E352A9"/>
    <w:rsid w:val="00E82DEA"/>
    <w:rsid w:val="00E9302D"/>
    <w:rsid w:val="00EA6DD6"/>
    <w:rsid w:val="00FE7B3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69573"/>
  <w15:chartTrackingRefBased/>
  <w15:docId w15:val="{52E27F53-2767-4CED-AC92-42FDD6DC7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50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50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50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50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50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50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50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50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50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0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50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50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50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50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50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50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50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5069"/>
    <w:rPr>
      <w:rFonts w:eastAsiaTheme="majorEastAsia" w:cstheme="majorBidi"/>
      <w:color w:val="272727" w:themeColor="text1" w:themeTint="D8"/>
    </w:rPr>
  </w:style>
  <w:style w:type="paragraph" w:styleId="Title">
    <w:name w:val="Title"/>
    <w:basedOn w:val="Normal"/>
    <w:next w:val="Normal"/>
    <w:link w:val="TitleChar"/>
    <w:uiPriority w:val="10"/>
    <w:qFormat/>
    <w:rsid w:val="005B50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0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50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50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5069"/>
    <w:pPr>
      <w:spacing w:before="160"/>
      <w:jc w:val="center"/>
    </w:pPr>
    <w:rPr>
      <w:i/>
      <w:iCs/>
      <w:color w:val="404040" w:themeColor="text1" w:themeTint="BF"/>
    </w:rPr>
  </w:style>
  <w:style w:type="character" w:customStyle="1" w:styleId="QuoteChar">
    <w:name w:val="Quote Char"/>
    <w:basedOn w:val="DefaultParagraphFont"/>
    <w:link w:val="Quote"/>
    <w:uiPriority w:val="29"/>
    <w:rsid w:val="005B5069"/>
    <w:rPr>
      <w:i/>
      <w:iCs/>
      <w:color w:val="404040" w:themeColor="text1" w:themeTint="BF"/>
    </w:rPr>
  </w:style>
  <w:style w:type="paragraph" w:styleId="ListParagraph">
    <w:name w:val="List Paragraph"/>
    <w:basedOn w:val="Normal"/>
    <w:uiPriority w:val="34"/>
    <w:qFormat/>
    <w:rsid w:val="005B5069"/>
    <w:pPr>
      <w:ind w:left="720"/>
      <w:contextualSpacing/>
    </w:pPr>
  </w:style>
  <w:style w:type="character" w:styleId="IntenseEmphasis">
    <w:name w:val="Intense Emphasis"/>
    <w:basedOn w:val="DefaultParagraphFont"/>
    <w:uiPriority w:val="21"/>
    <w:qFormat/>
    <w:rsid w:val="005B5069"/>
    <w:rPr>
      <w:i/>
      <w:iCs/>
      <w:color w:val="0F4761" w:themeColor="accent1" w:themeShade="BF"/>
    </w:rPr>
  </w:style>
  <w:style w:type="paragraph" w:styleId="IntenseQuote">
    <w:name w:val="Intense Quote"/>
    <w:basedOn w:val="Normal"/>
    <w:next w:val="Normal"/>
    <w:link w:val="IntenseQuoteChar"/>
    <w:uiPriority w:val="30"/>
    <w:qFormat/>
    <w:rsid w:val="005B50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5069"/>
    <w:rPr>
      <w:i/>
      <w:iCs/>
      <w:color w:val="0F4761" w:themeColor="accent1" w:themeShade="BF"/>
    </w:rPr>
  </w:style>
  <w:style w:type="character" w:styleId="IntenseReference">
    <w:name w:val="Intense Reference"/>
    <w:basedOn w:val="DefaultParagraphFont"/>
    <w:uiPriority w:val="32"/>
    <w:qFormat/>
    <w:rsid w:val="005B5069"/>
    <w:rPr>
      <w:b/>
      <w:bCs/>
      <w:smallCaps/>
      <w:color w:val="0F4761" w:themeColor="accent1" w:themeShade="BF"/>
      <w:spacing w:val="5"/>
    </w:rPr>
  </w:style>
  <w:style w:type="character" w:styleId="Hyperlink">
    <w:name w:val="Hyperlink"/>
    <w:basedOn w:val="DefaultParagraphFont"/>
    <w:uiPriority w:val="99"/>
    <w:unhideWhenUsed/>
    <w:rsid w:val="005B5069"/>
    <w:rPr>
      <w:color w:val="467886" w:themeColor="hyperlink"/>
      <w:u w:val="single"/>
    </w:rPr>
  </w:style>
  <w:style w:type="character" w:styleId="UnresolvedMention">
    <w:name w:val="Unresolved Mention"/>
    <w:basedOn w:val="DefaultParagraphFont"/>
    <w:uiPriority w:val="99"/>
    <w:semiHidden/>
    <w:unhideWhenUsed/>
    <w:rsid w:val="005B5069"/>
    <w:rPr>
      <w:color w:val="605E5C"/>
      <w:shd w:val="clear" w:color="auto" w:fill="E1DFDD"/>
    </w:rPr>
  </w:style>
  <w:style w:type="character" w:styleId="CommentReference">
    <w:name w:val="annotation reference"/>
    <w:basedOn w:val="DefaultParagraphFont"/>
    <w:uiPriority w:val="99"/>
    <w:semiHidden/>
    <w:unhideWhenUsed/>
    <w:rsid w:val="00E82DEA"/>
    <w:rPr>
      <w:sz w:val="16"/>
      <w:szCs w:val="16"/>
    </w:rPr>
  </w:style>
  <w:style w:type="paragraph" w:styleId="CommentText">
    <w:name w:val="annotation text"/>
    <w:basedOn w:val="Normal"/>
    <w:link w:val="CommentTextChar"/>
    <w:uiPriority w:val="99"/>
    <w:unhideWhenUsed/>
    <w:rsid w:val="00E82DEA"/>
    <w:pPr>
      <w:spacing w:line="240" w:lineRule="auto"/>
    </w:pPr>
    <w:rPr>
      <w:sz w:val="20"/>
      <w:szCs w:val="20"/>
    </w:rPr>
  </w:style>
  <w:style w:type="character" w:customStyle="1" w:styleId="CommentTextChar">
    <w:name w:val="Comment Text Char"/>
    <w:basedOn w:val="DefaultParagraphFont"/>
    <w:link w:val="CommentText"/>
    <w:uiPriority w:val="99"/>
    <w:rsid w:val="00E82DEA"/>
    <w:rPr>
      <w:sz w:val="20"/>
      <w:szCs w:val="20"/>
    </w:rPr>
  </w:style>
  <w:style w:type="paragraph" w:styleId="CommentSubject">
    <w:name w:val="annotation subject"/>
    <w:basedOn w:val="CommentText"/>
    <w:next w:val="CommentText"/>
    <w:link w:val="CommentSubjectChar"/>
    <w:uiPriority w:val="99"/>
    <w:semiHidden/>
    <w:unhideWhenUsed/>
    <w:rsid w:val="00E82DEA"/>
    <w:rPr>
      <w:b/>
      <w:bCs/>
    </w:rPr>
  </w:style>
  <w:style w:type="character" w:customStyle="1" w:styleId="CommentSubjectChar">
    <w:name w:val="Comment Subject Char"/>
    <w:basedOn w:val="CommentTextChar"/>
    <w:link w:val="CommentSubject"/>
    <w:uiPriority w:val="99"/>
    <w:semiHidden/>
    <w:rsid w:val="00E82DEA"/>
    <w:rPr>
      <w:b/>
      <w:bCs/>
      <w:sz w:val="20"/>
      <w:szCs w:val="20"/>
    </w:rPr>
  </w:style>
  <w:style w:type="paragraph" w:styleId="Revision">
    <w:name w:val="Revision"/>
    <w:hidden/>
    <w:uiPriority w:val="99"/>
    <w:semiHidden/>
    <w:rsid w:val="0007116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631791">
      <w:bodyDiv w:val="1"/>
      <w:marLeft w:val="0"/>
      <w:marRight w:val="0"/>
      <w:marTop w:val="0"/>
      <w:marBottom w:val="0"/>
      <w:divBdr>
        <w:top w:val="none" w:sz="0" w:space="0" w:color="auto"/>
        <w:left w:val="none" w:sz="0" w:space="0" w:color="auto"/>
        <w:bottom w:val="none" w:sz="0" w:space="0" w:color="auto"/>
        <w:right w:val="none" w:sz="0" w:space="0" w:color="auto"/>
      </w:divBdr>
    </w:div>
    <w:div w:id="812527664">
      <w:bodyDiv w:val="1"/>
      <w:marLeft w:val="0"/>
      <w:marRight w:val="0"/>
      <w:marTop w:val="0"/>
      <w:marBottom w:val="0"/>
      <w:divBdr>
        <w:top w:val="none" w:sz="0" w:space="0" w:color="auto"/>
        <w:left w:val="none" w:sz="0" w:space="0" w:color="auto"/>
        <w:bottom w:val="none" w:sz="0" w:space="0" w:color="auto"/>
        <w:right w:val="none" w:sz="0" w:space="0" w:color="auto"/>
      </w:divBdr>
    </w:div>
    <w:div w:id="1020814469">
      <w:bodyDiv w:val="1"/>
      <w:marLeft w:val="0"/>
      <w:marRight w:val="0"/>
      <w:marTop w:val="0"/>
      <w:marBottom w:val="0"/>
      <w:divBdr>
        <w:top w:val="none" w:sz="0" w:space="0" w:color="auto"/>
        <w:left w:val="none" w:sz="0" w:space="0" w:color="auto"/>
        <w:bottom w:val="none" w:sz="0" w:space="0" w:color="auto"/>
        <w:right w:val="none" w:sz="0" w:space="0" w:color="auto"/>
      </w:divBdr>
    </w:div>
    <w:div w:id="1134298959">
      <w:bodyDiv w:val="1"/>
      <w:marLeft w:val="0"/>
      <w:marRight w:val="0"/>
      <w:marTop w:val="0"/>
      <w:marBottom w:val="0"/>
      <w:divBdr>
        <w:top w:val="none" w:sz="0" w:space="0" w:color="auto"/>
        <w:left w:val="none" w:sz="0" w:space="0" w:color="auto"/>
        <w:bottom w:val="none" w:sz="0" w:space="0" w:color="auto"/>
        <w:right w:val="none" w:sz="0" w:space="0" w:color="auto"/>
      </w:divBdr>
    </w:div>
    <w:div w:id="1312636695">
      <w:bodyDiv w:val="1"/>
      <w:marLeft w:val="0"/>
      <w:marRight w:val="0"/>
      <w:marTop w:val="0"/>
      <w:marBottom w:val="0"/>
      <w:divBdr>
        <w:top w:val="none" w:sz="0" w:space="0" w:color="auto"/>
        <w:left w:val="none" w:sz="0" w:space="0" w:color="auto"/>
        <w:bottom w:val="none" w:sz="0" w:space="0" w:color="auto"/>
        <w:right w:val="none" w:sz="0" w:space="0" w:color="auto"/>
      </w:divBdr>
    </w:div>
    <w:div w:id="1337265617">
      <w:bodyDiv w:val="1"/>
      <w:marLeft w:val="0"/>
      <w:marRight w:val="0"/>
      <w:marTop w:val="0"/>
      <w:marBottom w:val="0"/>
      <w:divBdr>
        <w:top w:val="none" w:sz="0" w:space="0" w:color="auto"/>
        <w:left w:val="none" w:sz="0" w:space="0" w:color="auto"/>
        <w:bottom w:val="none" w:sz="0" w:space="0" w:color="auto"/>
        <w:right w:val="none" w:sz="0" w:space="0" w:color="auto"/>
      </w:divBdr>
    </w:div>
    <w:div w:id="1473718971">
      <w:bodyDiv w:val="1"/>
      <w:marLeft w:val="0"/>
      <w:marRight w:val="0"/>
      <w:marTop w:val="0"/>
      <w:marBottom w:val="0"/>
      <w:divBdr>
        <w:top w:val="none" w:sz="0" w:space="0" w:color="auto"/>
        <w:left w:val="none" w:sz="0" w:space="0" w:color="auto"/>
        <w:bottom w:val="none" w:sz="0" w:space="0" w:color="auto"/>
        <w:right w:val="none" w:sz="0" w:space="0" w:color="auto"/>
      </w:divBdr>
    </w:div>
    <w:div w:id="1606881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16/09/relationships/commentsIds" Target="commentsIds.xml"/><Relationship Id="rId18" Type="http://schemas.openxmlformats.org/officeDocument/2006/relationships/image" Target="media/image10.png"/><Relationship Id="rId26" Type="http://schemas.openxmlformats.org/officeDocument/2006/relationships/hyperlink" Target="https://docs.langchain.com/"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microsoft.com/office/2011/relationships/commentsExtended" Target="commentsExtended.xml"/><Relationship Id="rId17" Type="http://schemas.openxmlformats.org/officeDocument/2006/relationships/image" Target="media/image9.png"/><Relationship Id="rId25" Type="http://schemas.openxmlformats.org/officeDocument/2006/relationships/hyperlink" Target="https://openalex.or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huggingface.co/sentence-transformer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rize.com/phoenix" TargetMode="External"/><Relationship Id="rId10" Type="http://schemas.openxmlformats.org/officeDocument/2006/relationships/image" Target="media/image6.png"/><Relationship Id="rId19" Type="http://schemas.openxmlformats.org/officeDocument/2006/relationships/image" Target="media/image11.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14.png"/><Relationship Id="rId27" Type="http://schemas.openxmlformats.org/officeDocument/2006/relationships/hyperlink" Target="https://ollama.ai/"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14</Pages>
  <Words>1429</Words>
  <Characters>8147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 - (sumitkumar)</dc:creator>
  <cp:keywords/>
  <dc:description/>
  <cp:lastModifiedBy>Singh, Gagan Preet - (gagans)</cp:lastModifiedBy>
  <cp:revision>28</cp:revision>
  <cp:lastPrinted>2025-05-11T20:21:00Z</cp:lastPrinted>
  <dcterms:created xsi:type="dcterms:W3CDTF">2025-05-11T06:42:00Z</dcterms:created>
  <dcterms:modified xsi:type="dcterms:W3CDTF">2025-05-12T03:35:00Z</dcterms:modified>
</cp:coreProperties>
</file>